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BCDFF4" w14:textId="40D10D44" w:rsidR="00E96129" w:rsidRPr="006A1C37" w:rsidRDefault="00E96129">
      <w:pPr>
        <w:pStyle w:val="Heading1"/>
        <w:rPr>
          <w:rFonts w:cstheme="minorHAnsi"/>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Change w:id="0" w:author="jamieechilds@gmail.com" w:date="2020-01-05T12:02:00Z">
            <w:rPr>
              <w:noProof/>
            </w:rPr>
          </w:rPrChange>
        </w:rPr>
        <w:pPrChange w:id="1" w:author="jamieechilds@gmail.com" w:date="2020-01-03T08:07:00Z">
          <w:pPr>
            <w:spacing w:after="0" w:line="240" w:lineRule="auto"/>
            <w:jc w:val="center"/>
          </w:pPr>
        </w:pPrChange>
      </w:pPr>
      <w:bookmarkStart w:id="2" w:name="_Hlk19442548"/>
      <w:bookmarkEnd w:id="2"/>
      <w:r w:rsidRPr="006A1C37">
        <w:rPr>
          <w:rFonts w:asciiTheme="minorHAnsi" w:hAnsiTheme="minorHAnsi" w:cstheme="minorHAnsi"/>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Change w:id="3" w:author="jamieechilds@gmail.com" w:date="2020-01-05T12:02:00Z">
            <w:rPr>
              <w:noProof/>
            </w:rPr>
          </w:rPrChange>
        </w:rPr>
        <w:t>Rat demography</w:t>
      </w:r>
      <w:r w:rsidR="003761C9" w:rsidRPr="006A1C37">
        <w:rPr>
          <w:rFonts w:asciiTheme="minorHAnsi" w:hAnsiTheme="minorHAnsi" w:cstheme="minorHAnsi"/>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Change w:id="4" w:author="jamieechilds@gmail.com" w:date="2020-01-05T12:02:00Z">
            <w:rPr>
              <w:noProof/>
            </w:rPr>
          </w:rPrChange>
        </w:rPr>
        <w:t xml:space="preserve">, flooding </w:t>
      </w:r>
      <w:r w:rsidRPr="006A1C37">
        <w:rPr>
          <w:rFonts w:asciiTheme="minorHAnsi" w:hAnsiTheme="minorHAnsi" w:cstheme="minorHAnsi"/>
          <w:noProof/>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Change w:id="5" w:author="jamieechilds@gmail.com" w:date="2020-01-05T12:02:00Z">
            <w:rPr>
              <w:noProof/>
            </w:rPr>
          </w:rPrChange>
        </w:rPr>
        <w:t xml:space="preserve">and socioecological mosaics of </w:t>
      </w:r>
    </w:p>
    <w:p w14:paraId="22E83E6D" w14:textId="77777777" w:rsidR="00E96129" w:rsidRPr="006A1C37" w:rsidRDefault="00E96129" w:rsidP="00E96129">
      <w:pPr>
        <w:spacing w:after="0" w:line="240" w:lineRule="auto"/>
        <w:jc w:val="center"/>
        <w:rPr>
          <w:rFonts w:cstheme="minorHAnsi"/>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Change w:id="6" w:author="jamieechilds@gmail.com" w:date="2020-01-05T12:02:00Z">
            <w:rPr>
              <w:rFonts w:cstheme="minorHAnsi"/>
              <w:b/>
              <w:noProof/>
              <w:color w:val="000000"/>
              <w:sz w:val="24"/>
            </w:rPr>
          </w:rPrChange>
        </w:rPr>
      </w:pPr>
      <w:r w:rsidRPr="006A1C37">
        <w:rPr>
          <w:rFonts w:cstheme="minorHAnsi"/>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Change w:id="7" w:author="jamieechilds@gmail.com" w:date="2020-01-05T12:02:00Z">
            <w:rPr>
              <w:rFonts w:cstheme="minorHAnsi"/>
              <w:b/>
              <w:noProof/>
              <w:color w:val="000000"/>
              <w:sz w:val="24"/>
            </w:rPr>
          </w:rPrChange>
        </w:rPr>
        <w:t>abandonment across post-Katrina New Orleans</w:t>
      </w:r>
    </w:p>
    <w:p w14:paraId="67B37C9E" w14:textId="77777777" w:rsidR="00E71597" w:rsidRPr="006A1C37" w:rsidRDefault="00E71597" w:rsidP="007B5DDA">
      <w:pPr>
        <w:jc w:val="center"/>
        <w:rPr>
          <w:rFonts w:cstheme="minorHAnsi"/>
          <w:noProof/>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Change w:id="8" w:author="jamieechilds@gmail.com" w:date="2020-01-05T12:02:00Z">
            <w:rPr>
              <w:rFonts w:ascii="Calibri" w:hAnsi="Calibri" w:cstheme="majorBidi"/>
              <w:noProof/>
              <w:color w:val="000000"/>
            </w:rPr>
          </w:rPrChange>
        </w:rPr>
      </w:pPr>
    </w:p>
    <w:p w14:paraId="68D65840" w14:textId="39DE3C6A" w:rsidR="00121033" w:rsidRPr="00BC7395" w:rsidRDefault="00E71597" w:rsidP="007B5DDA">
      <w:pPr>
        <w:pStyle w:val="Normal1"/>
        <w:jc w:val="center"/>
        <w:rPr>
          <w:rFonts w:ascii="Calibri" w:hAnsi="Calibri"/>
          <w:sz w:val="22"/>
          <w:szCs w:val="22"/>
          <w:lang w:val="es-419"/>
        </w:rPr>
      </w:pPr>
      <w:r w:rsidRPr="00BC7395">
        <w:rPr>
          <w:rFonts w:ascii="Calibri" w:hAnsi="Calibri"/>
          <w:sz w:val="22"/>
          <w:szCs w:val="22"/>
          <w:lang w:val="es-419"/>
        </w:rPr>
        <w:t>Bruno M. Ghersi</w:t>
      </w:r>
      <w:r w:rsidRPr="00BC7395">
        <w:rPr>
          <w:rFonts w:ascii="Calibri" w:hAnsi="Calibri"/>
          <w:sz w:val="22"/>
          <w:szCs w:val="22"/>
          <w:vertAlign w:val="superscript"/>
          <w:lang w:val="es-419"/>
        </w:rPr>
        <w:t>1*</w:t>
      </w:r>
      <w:r w:rsidRPr="00BC7395">
        <w:rPr>
          <w:rFonts w:ascii="Calibri" w:hAnsi="Calibri"/>
          <w:sz w:val="22"/>
          <w:szCs w:val="22"/>
          <w:lang w:val="es-419"/>
        </w:rPr>
        <w:t>, Anna C. Peterson</w:t>
      </w:r>
      <w:r w:rsidRPr="00BC7395">
        <w:rPr>
          <w:rFonts w:ascii="Calibri" w:hAnsi="Calibri"/>
          <w:sz w:val="22"/>
          <w:szCs w:val="22"/>
          <w:vertAlign w:val="superscript"/>
          <w:lang w:val="es-419"/>
        </w:rPr>
        <w:t>1</w:t>
      </w:r>
      <w:r w:rsidRPr="00BC7395">
        <w:rPr>
          <w:rFonts w:ascii="Calibri" w:hAnsi="Calibri"/>
          <w:sz w:val="22"/>
          <w:szCs w:val="22"/>
          <w:lang w:val="es-419"/>
        </w:rPr>
        <w:t>, Claudia Riegel</w:t>
      </w:r>
      <w:r w:rsidR="00E457FA" w:rsidRPr="00BC7395">
        <w:rPr>
          <w:rFonts w:ascii="Calibri" w:hAnsi="Calibri"/>
          <w:sz w:val="22"/>
          <w:szCs w:val="22"/>
          <w:vertAlign w:val="superscript"/>
          <w:lang w:val="es-419"/>
        </w:rPr>
        <w:t>3</w:t>
      </w:r>
      <w:r w:rsidRPr="00BC7395">
        <w:rPr>
          <w:rFonts w:ascii="Calibri" w:hAnsi="Calibri"/>
          <w:sz w:val="22"/>
          <w:szCs w:val="22"/>
          <w:lang w:val="es-419"/>
        </w:rPr>
        <w:t xml:space="preserve">, </w:t>
      </w:r>
    </w:p>
    <w:p w14:paraId="20776E1D" w14:textId="2A7D74BC" w:rsidR="00E71597" w:rsidRPr="007B5DDA" w:rsidRDefault="00E457FA" w:rsidP="007B5DDA">
      <w:pPr>
        <w:pStyle w:val="Normal1"/>
        <w:jc w:val="center"/>
        <w:rPr>
          <w:rFonts w:ascii="Calibri" w:hAnsi="Calibri"/>
          <w:sz w:val="22"/>
          <w:szCs w:val="22"/>
        </w:rPr>
      </w:pPr>
      <w:r>
        <w:rPr>
          <w:rFonts w:ascii="Calibri" w:hAnsi="Calibri"/>
          <w:sz w:val="22"/>
          <w:szCs w:val="22"/>
        </w:rPr>
        <w:t>Richard Campanella</w:t>
      </w:r>
      <w:r>
        <w:rPr>
          <w:rFonts w:ascii="Calibri" w:hAnsi="Calibri"/>
          <w:sz w:val="22"/>
          <w:szCs w:val="22"/>
          <w:vertAlign w:val="superscript"/>
        </w:rPr>
        <w:t>4</w:t>
      </w:r>
      <w:r>
        <w:rPr>
          <w:rFonts w:ascii="Calibri" w:hAnsi="Calibri"/>
          <w:sz w:val="22"/>
          <w:szCs w:val="22"/>
        </w:rPr>
        <w:t xml:space="preserve">, </w:t>
      </w:r>
      <w:r w:rsidR="00E71597" w:rsidRPr="007B5DDA">
        <w:rPr>
          <w:rFonts w:ascii="Calibri" w:hAnsi="Calibri"/>
          <w:sz w:val="22"/>
          <w:szCs w:val="22"/>
        </w:rPr>
        <w:t>James E. Childs</w:t>
      </w:r>
      <w:r w:rsidRPr="007B5DDA">
        <w:rPr>
          <w:rFonts w:ascii="Calibri" w:hAnsi="Calibri"/>
          <w:sz w:val="22"/>
          <w:szCs w:val="22"/>
          <w:vertAlign w:val="superscript"/>
        </w:rPr>
        <w:t>5</w:t>
      </w:r>
      <w:r w:rsidR="00E71597" w:rsidRPr="007B5DDA">
        <w:rPr>
          <w:rFonts w:ascii="Calibri" w:hAnsi="Calibri"/>
          <w:sz w:val="22"/>
          <w:szCs w:val="22"/>
        </w:rPr>
        <w:t>, Michael J. Blum</w:t>
      </w:r>
      <w:r w:rsidR="00E71597" w:rsidRPr="007B5DDA">
        <w:rPr>
          <w:rFonts w:ascii="Calibri" w:hAnsi="Calibri"/>
          <w:sz w:val="22"/>
          <w:szCs w:val="22"/>
          <w:vertAlign w:val="superscript"/>
        </w:rPr>
        <w:t>1</w:t>
      </w:r>
      <w:r>
        <w:rPr>
          <w:rFonts w:ascii="Calibri" w:hAnsi="Calibri"/>
          <w:sz w:val="22"/>
          <w:szCs w:val="22"/>
          <w:vertAlign w:val="superscript"/>
        </w:rPr>
        <w:t>,2</w:t>
      </w:r>
      <w:r w:rsidR="007B5DDA">
        <w:rPr>
          <w:rFonts w:ascii="Calibri" w:hAnsi="Calibri"/>
          <w:sz w:val="22"/>
          <w:szCs w:val="22"/>
          <w:vertAlign w:val="superscript"/>
        </w:rPr>
        <w:t>,6</w:t>
      </w:r>
    </w:p>
    <w:p w14:paraId="20C8127F" w14:textId="77777777" w:rsidR="00E71597" w:rsidRDefault="00E71597" w:rsidP="00E71597">
      <w:pPr>
        <w:pStyle w:val="Normal1"/>
        <w:rPr>
          <w:ins w:id="9" w:author="Childs, James" w:date="2020-01-07T13:41:00Z"/>
          <w:rFonts w:ascii="Calibri" w:hAnsi="Calibri"/>
          <w:sz w:val="22"/>
          <w:szCs w:val="22"/>
        </w:rPr>
      </w:pPr>
    </w:p>
    <w:p w14:paraId="2AD3D8EF" w14:textId="77777777" w:rsidR="0014131B" w:rsidRPr="007B5DDA" w:rsidRDefault="0014131B" w:rsidP="00E71597">
      <w:pPr>
        <w:pStyle w:val="Normal1"/>
        <w:rPr>
          <w:rFonts w:ascii="Calibri" w:hAnsi="Calibri"/>
          <w:sz w:val="22"/>
          <w:szCs w:val="22"/>
        </w:rPr>
      </w:pPr>
    </w:p>
    <w:p w14:paraId="367A6250" w14:textId="77777777" w:rsidR="00E71597" w:rsidRDefault="00E71597" w:rsidP="00E71597">
      <w:pPr>
        <w:pStyle w:val="Normal1"/>
        <w:rPr>
          <w:rFonts w:ascii="Calibri" w:hAnsi="Calibri"/>
          <w:sz w:val="22"/>
          <w:szCs w:val="22"/>
        </w:rPr>
      </w:pPr>
    </w:p>
    <w:p w14:paraId="57D15069" w14:textId="77777777" w:rsidR="00E71597" w:rsidRPr="007B5DDA" w:rsidRDefault="00E71597" w:rsidP="00E71597">
      <w:pPr>
        <w:pStyle w:val="Normal1"/>
        <w:rPr>
          <w:rFonts w:ascii="Calibri" w:hAnsi="Calibri"/>
          <w:sz w:val="22"/>
          <w:szCs w:val="22"/>
        </w:rPr>
      </w:pPr>
    </w:p>
    <w:p w14:paraId="101A582E" w14:textId="14EF2C80" w:rsidR="00E71597" w:rsidRPr="007B5DDA" w:rsidRDefault="00E71597" w:rsidP="00E71597">
      <w:pPr>
        <w:pStyle w:val="Normal1"/>
        <w:rPr>
          <w:rFonts w:asciiTheme="minorHAnsi" w:hAnsiTheme="minorHAnsi"/>
          <w:sz w:val="22"/>
          <w:szCs w:val="22"/>
        </w:rPr>
      </w:pPr>
      <w:r w:rsidRPr="007B5DDA">
        <w:rPr>
          <w:rFonts w:asciiTheme="minorHAnsi" w:hAnsiTheme="minorHAnsi"/>
          <w:sz w:val="22"/>
          <w:szCs w:val="22"/>
          <w:vertAlign w:val="superscript"/>
        </w:rPr>
        <w:t>1</w:t>
      </w:r>
      <w:r w:rsidRPr="007B5DDA">
        <w:rPr>
          <w:rFonts w:asciiTheme="minorHAnsi" w:hAnsiTheme="minorHAnsi"/>
          <w:sz w:val="22"/>
          <w:szCs w:val="22"/>
        </w:rPr>
        <w:t>Department of Ecology and Evolution</w:t>
      </w:r>
      <w:r w:rsidR="00E96129">
        <w:rPr>
          <w:rFonts w:asciiTheme="minorHAnsi" w:hAnsiTheme="minorHAnsi"/>
          <w:sz w:val="22"/>
          <w:szCs w:val="22"/>
        </w:rPr>
        <w:t>ary Biology</w:t>
      </w:r>
      <w:r w:rsidRPr="007B5DDA">
        <w:rPr>
          <w:rFonts w:asciiTheme="minorHAnsi" w:hAnsiTheme="minorHAnsi"/>
          <w:sz w:val="22"/>
          <w:szCs w:val="22"/>
        </w:rPr>
        <w:t>, University of Tennessee, Knoxville, TN 37996</w:t>
      </w:r>
    </w:p>
    <w:p w14:paraId="5DB58A44" w14:textId="77777777" w:rsidR="00E71597" w:rsidRPr="007B5DDA" w:rsidRDefault="00E71597" w:rsidP="00E71597">
      <w:pPr>
        <w:pStyle w:val="Normal1"/>
        <w:rPr>
          <w:rFonts w:asciiTheme="minorHAnsi" w:hAnsiTheme="minorHAnsi"/>
          <w:sz w:val="22"/>
          <w:szCs w:val="22"/>
        </w:rPr>
      </w:pPr>
    </w:p>
    <w:p w14:paraId="1A449D0F" w14:textId="26333F03" w:rsidR="00E457FA" w:rsidRPr="006C276D" w:rsidRDefault="007B5DDA" w:rsidP="00E457FA">
      <w:pPr>
        <w:pStyle w:val="Normal1"/>
        <w:rPr>
          <w:rFonts w:asciiTheme="minorHAnsi" w:hAnsiTheme="minorHAnsi"/>
          <w:sz w:val="22"/>
          <w:szCs w:val="22"/>
        </w:rPr>
      </w:pPr>
      <w:r>
        <w:rPr>
          <w:rFonts w:asciiTheme="minorHAnsi" w:hAnsiTheme="minorHAnsi"/>
          <w:sz w:val="22"/>
          <w:szCs w:val="22"/>
          <w:vertAlign w:val="superscript"/>
        </w:rPr>
        <w:t>2</w:t>
      </w:r>
      <w:r w:rsidR="00E457FA" w:rsidRPr="006C276D">
        <w:rPr>
          <w:rFonts w:asciiTheme="minorHAnsi" w:hAnsiTheme="minorHAnsi"/>
          <w:sz w:val="22"/>
          <w:szCs w:val="22"/>
          <w:vertAlign w:val="superscript"/>
        </w:rPr>
        <w:t xml:space="preserve"> </w:t>
      </w:r>
      <w:r w:rsidR="00E457FA">
        <w:rPr>
          <w:rFonts w:asciiTheme="minorHAnsi" w:hAnsiTheme="minorHAnsi"/>
          <w:sz w:val="22"/>
          <w:szCs w:val="22"/>
        </w:rPr>
        <w:t>ByWater Institute</w:t>
      </w:r>
      <w:r w:rsidR="00E457FA" w:rsidRPr="006C276D">
        <w:rPr>
          <w:rFonts w:asciiTheme="minorHAnsi" w:hAnsiTheme="minorHAnsi"/>
          <w:sz w:val="22"/>
          <w:szCs w:val="22"/>
        </w:rPr>
        <w:t>, Tulane University, New Orleans, L</w:t>
      </w:r>
      <w:r w:rsidR="00E457FA">
        <w:rPr>
          <w:rFonts w:asciiTheme="minorHAnsi" w:hAnsiTheme="minorHAnsi"/>
          <w:sz w:val="22"/>
          <w:szCs w:val="22"/>
        </w:rPr>
        <w:t>A, 70118</w:t>
      </w:r>
    </w:p>
    <w:p w14:paraId="27A03DCE" w14:textId="77777777" w:rsidR="00E457FA" w:rsidRPr="007B5DDA" w:rsidRDefault="00E457FA" w:rsidP="00E71597">
      <w:pPr>
        <w:pStyle w:val="Normal1"/>
        <w:rPr>
          <w:rFonts w:asciiTheme="minorHAnsi" w:hAnsiTheme="minorHAnsi"/>
          <w:sz w:val="22"/>
          <w:szCs w:val="22"/>
          <w:vertAlign w:val="superscript"/>
        </w:rPr>
      </w:pPr>
    </w:p>
    <w:p w14:paraId="18863D54" w14:textId="3C5C0849" w:rsidR="00E71597" w:rsidRPr="007B5DDA" w:rsidRDefault="00E457FA" w:rsidP="00E71597">
      <w:pPr>
        <w:pStyle w:val="Normal1"/>
        <w:rPr>
          <w:rFonts w:asciiTheme="minorHAnsi" w:hAnsiTheme="minorHAnsi"/>
          <w:sz w:val="22"/>
          <w:szCs w:val="22"/>
        </w:rPr>
      </w:pPr>
      <w:r w:rsidRPr="007B5DDA">
        <w:rPr>
          <w:rFonts w:asciiTheme="minorHAnsi" w:hAnsiTheme="minorHAnsi"/>
          <w:sz w:val="22"/>
          <w:szCs w:val="22"/>
          <w:vertAlign w:val="superscript"/>
        </w:rPr>
        <w:t>3</w:t>
      </w:r>
      <w:r w:rsidR="00E71597" w:rsidRPr="007B5DDA">
        <w:rPr>
          <w:rFonts w:asciiTheme="minorHAnsi" w:hAnsiTheme="minorHAnsi"/>
          <w:sz w:val="22"/>
          <w:szCs w:val="22"/>
        </w:rPr>
        <w:t xml:space="preserve">City of New Orleans Mosquito, Termite, Rodent Control Board, New Orleans, LA </w:t>
      </w:r>
      <w:r w:rsidR="00E71597" w:rsidRPr="007B5DDA">
        <w:rPr>
          <w:rFonts w:asciiTheme="minorHAnsi" w:hAnsiTheme="minorHAnsi"/>
          <w:color w:val="222222"/>
          <w:sz w:val="22"/>
          <w:szCs w:val="22"/>
          <w:shd w:val="clear" w:color="auto" w:fill="FFFFFF"/>
        </w:rPr>
        <w:t>70122</w:t>
      </w:r>
    </w:p>
    <w:p w14:paraId="70EB8532" w14:textId="77777777" w:rsidR="00E71597" w:rsidRPr="007B5DDA" w:rsidRDefault="00E71597" w:rsidP="00E71597">
      <w:pPr>
        <w:pStyle w:val="Normal1"/>
        <w:rPr>
          <w:rFonts w:asciiTheme="minorHAnsi" w:hAnsiTheme="minorHAnsi"/>
          <w:sz w:val="22"/>
          <w:szCs w:val="22"/>
        </w:rPr>
      </w:pPr>
    </w:p>
    <w:p w14:paraId="73D2D9C7" w14:textId="10A4BD9F" w:rsidR="00E457FA" w:rsidRPr="007B5DDA" w:rsidRDefault="00E457FA" w:rsidP="007B5DDA">
      <w:pPr>
        <w:pStyle w:val="Normal1"/>
        <w:rPr>
          <w:rFonts w:asciiTheme="minorHAnsi" w:hAnsiTheme="minorHAnsi"/>
          <w:sz w:val="22"/>
          <w:szCs w:val="22"/>
        </w:rPr>
      </w:pPr>
      <w:r w:rsidRPr="007B5DDA">
        <w:rPr>
          <w:rFonts w:asciiTheme="minorHAnsi" w:hAnsiTheme="minorHAnsi"/>
          <w:sz w:val="22"/>
          <w:szCs w:val="22"/>
          <w:vertAlign w:val="superscript"/>
        </w:rPr>
        <w:t xml:space="preserve">4 </w:t>
      </w:r>
      <w:r w:rsidRPr="007B5DDA">
        <w:rPr>
          <w:rFonts w:asciiTheme="minorHAnsi" w:hAnsiTheme="minorHAnsi"/>
          <w:sz w:val="22"/>
          <w:szCs w:val="22"/>
        </w:rPr>
        <w:t>School of Architecture, Tulane University, New Orleans, LA 70118</w:t>
      </w:r>
    </w:p>
    <w:p w14:paraId="5984CE7A" w14:textId="77777777" w:rsidR="00E457FA" w:rsidRPr="007B5DDA" w:rsidRDefault="00E457FA" w:rsidP="007B5DDA">
      <w:pPr>
        <w:pStyle w:val="Normal1"/>
        <w:rPr>
          <w:rFonts w:asciiTheme="minorHAnsi" w:hAnsiTheme="minorHAnsi"/>
          <w:sz w:val="22"/>
          <w:szCs w:val="22"/>
        </w:rPr>
      </w:pPr>
    </w:p>
    <w:p w14:paraId="1661CC86" w14:textId="18496284" w:rsidR="00E71597" w:rsidRDefault="00E457FA" w:rsidP="007B5DDA">
      <w:pPr>
        <w:spacing w:after="0"/>
        <w:rPr>
          <w:color w:val="222222"/>
          <w:shd w:val="clear" w:color="auto" w:fill="FFFFFF"/>
        </w:rPr>
      </w:pPr>
      <w:r w:rsidRPr="007B5DDA">
        <w:rPr>
          <w:vertAlign w:val="superscript"/>
        </w:rPr>
        <w:t>5</w:t>
      </w:r>
      <w:r w:rsidR="00E71597" w:rsidRPr="007B5DDA">
        <w:t>D</w:t>
      </w:r>
      <w:r w:rsidR="00E71597" w:rsidRPr="007B5DDA">
        <w:rPr>
          <w:shd w:val="clear" w:color="auto" w:fill="FFFFFF"/>
        </w:rPr>
        <w:t xml:space="preserve">epartment of Epidemiology of Microbial Disease, </w:t>
      </w:r>
      <w:r w:rsidR="00E71597" w:rsidRPr="007B5DDA">
        <w:t xml:space="preserve">Yale School of Public Health, New Haven, CT </w:t>
      </w:r>
      <w:r w:rsidR="00E71597" w:rsidRPr="007B5DDA">
        <w:rPr>
          <w:color w:val="222222"/>
          <w:shd w:val="clear" w:color="auto" w:fill="FFFFFF"/>
        </w:rPr>
        <w:t>06510</w:t>
      </w:r>
    </w:p>
    <w:p w14:paraId="0B8117ED" w14:textId="77777777" w:rsidR="007B5DDA" w:rsidRPr="007B5DDA" w:rsidRDefault="007B5DDA" w:rsidP="007B5DDA">
      <w:pPr>
        <w:spacing w:after="0"/>
      </w:pPr>
    </w:p>
    <w:p w14:paraId="2924D70E" w14:textId="65A4D38B" w:rsidR="007B5DDA" w:rsidRPr="006C276D" w:rsidRDefault="007B5DDA" w:rsidP="007B5DDA">
      <w:pPr>
        <w:pStyle w:val="Normal1"/>
        <w:rPr>
          <w:rFonts w:asciiTheme="minorHAnsi" w:hAnsiTheme="minorHAnsi"/>
          <w:sz w:val="22"/>
          <w:szCs w:val="22"/>
        </w:rPr>
      </w:pPr>
      <w:r>
        <w:rPr>
          <w:rFonts w:asciiTheme="minorHAnsi" w:hAnsiTheme="minorHAnsi"/>
          <w:sz w:val="22"/>
          <w:szCs w:val="22"/>
          <w:vertAlign w:val="superscript"/>
        </w:rPr>
        <w:t>6</w:t>
      </w:r>
      <w:r w:rsidRPr="007B5DDA">
        <w:rPr>
          <w:rFonts w:asciiTheme="minorHAnsi" w:hAnsiTheme="minorHAnsi"/>
          <w:sz w:val="22"/>
          <w:szCs w:val="22"/>
        </w:rPr>
        <w:t>Department of Ecology and Evolution</w:t>
      </w:r>
      <w:r w:rsidR="00E96129">
        <w:rPr>
          <w:rFonts w:asciiTheme="minorHAnsi" w:hAnsiTheme="minorHAnsi"/>
          <w:sz w:val="22"/>
          <w:szCs w:val="22"/>
        </w:rPr>
        <w:t>ary Biology</w:t>
      </w:r>
      <w:r w:rsidRPr="007B5DDA">
        <w:rPr>
          <w:rFonts w:asciiTheme="minorHAnsi" w:hAnsiTheme="minorHAnsi"/>
          <w:sz w:val="22"/>
          <w:szCs w:val="22"/>
        </w:rPr>
        <w:t xml:space="preserve">, </w:t>
      </w:r>
      <w:r w:rsidRPr="006C276D">
        <w:rPr>
          <w:rFonts w:asciiTheme="minorHAnsi" w:hAnsiTheme="minorHAnsi"/>
          <w:sz w:val="22"/>
          <w:szCs w:val="22"/>
        </w:rPr>
        <w:t>Tulane University, New Orleans, L</w:t>
      </w:r>
      <w:r>
        <w:rPr>
          <w:rFonts w:asciiTheme="minorHAnsi" w:hAnsiTheme="minorHAnsi"/>
          <w:sz w:val="22"/>
          <w:szCs w:val="22"/>
        </w:rPr>
        <w:t>A, 70118</w:t>
      </w:r>
    </w:p>
    <w:p w14:paraId="40EFDFCF" w14:textId="77777777" w:rsidR="00E71597" w:rsidRPr="007B5DDA" w:rsidRDefault="00E71597" w:rsidP="00E71597">
      <w:pPr>
        <w:pStyle w:val="Normal1"/>
        <w:rPr>
          <w:rFonts w:asciiTheme="minorHAnsi" w:hAnsiTheme="minorHAnsi"/>
          <w:b/>
        </w:rPr>
      </w:pPr>
    </w:p>
    <w:p w14:paraId="4D69EBB4" w14:textId="77777777" w:rsidR="00E71597" w:rsidRPr="007B5DDA" w:rsidRDefault="00E71597" w:rsidP="00E71597">
      <w:pPr>
        <w:pStyle w:val="Normal1"/>
        <w:rPr>
          <w:rFonts w:asciiTheme="minorHAnsi" w:hAnsiTheme="minorHAnsi"/>
          <w:b/>
        </w:rPr>
      </w:pPr>
    </w:p>
    <w:p w14:paraId="73843A9E" w14:textId="77777777" w:rsidR="00E71597" w:rsidRDefault="00E71597" w:rsidP="00E71597">
      <w:pPr>
        <w:pStyle w:val="Normal1"/>
        <w:rPr>
          <w:b/>
        </w:rPr>
      </w:pPr>
    </w:p>
    <w:p w14:paraId="0188E01B" w14:textId="77777777" w:rsidR="00E71597" w:rsidRPr="007B5DDA" w:rsidRDefault="00E71597" w:rsidP="00E71597">
      <w:pPr>
        <w:pStyle w:val="Normal1"/>
        <w:rPr>
          <w:rFonts w:ascii="Calibri" w:hAnsi="Calibri"/>
          <w:b/>
          <w:sz w:val="22"/>
          <w:szCs w:val="22"/>
        </w:rPr>
      </w:pPr>
    </w:p>
    <w:p w14:paraId="7B0A2533" w14:textId="65572018" w:rsidR="00E71597" w:rsidRPr="007B5DDA" w:rsidRDefault="00E71597" w:rsidP="00E71597">
      <w:pPr>
        <w:pStyle w:val="Normal1"/>
        <w:rPr>
          <w:rFonts w:ascii="Calibri" w:hAnsi="Calibri"/>
          <w:b/>
          <w:sz w:val="22"/>
          <w:szCs w:val="22"/>
        </w:rPr>
      </w:pPr>
      <w:r w:rsidRPr="007B5DDA">
        <w:rPr>
          <w:rFonts w:ascii="Calibri" w:hAnsi="Calibri"/>
          <w:b/>
          <w:sz w:val="22"/>
          <w:szCs w:val="22"/>
        </w:rPr>
        <w:t xml:space="preserve">Keywords: </w:t>
      </w:r>
      <w:r w:rsidR="00E96129" w:rsidRPr="007B5DDA">
        <w:rPr>
          <w:rFonts w:ascii="Calibri" w:hAnsi="Calibri"/>
          <w:sz w:val="22"/>
          <w:szCs w:val="22"/>
        </w:rPr>
        <w:t>counter-urbanization,</w:t>
      </w:r>
      <w:r w:rsidR="00E96129" w:rsidRPr="007B5DDA">
        <w:rPr>
          <w:rFonts w:ascii="Calibri" w:hAnsi="Calibri"/>
          <w:b/>
          <w:sz w:val="22"/>
          <w:szCs w:val="22"/>
        </w:rPr>
        <w:t xml:space="preserve"> </w:t>
      </w:r>
      <w:r w:rsidR="00E96129">
        <w:rPr>
          <w:rFonts w:ascii="Calibri" w:hAnsi="Calibri"/>
          <w:sz w:val="22"/>
          <w:szCs w:val="22"/>
        </w:rPr>
        <w:t xml:space="preserve">disaster, </w:t>
      </w:r>
      <w:r w:rsidR="00A9023B">
        <w:rPr>
          <w:rFonts w:ascii="Calibri" w:hAnsi="Calibri"/>
          <w:sz w:val="22"/>
          <w:szCs w:val="22"/>
        </w:rPr>
        <w:t>hurricane</w:t>
      </w:r>
      <w:r w:rsidR="00E96129" w:rsidRPr="007B5DDA">
        <w:rPr>
          <w:rFonts w:ascii="Calibri" w:hAnsi="Calibri"/>
          <w:sz w:val="22"/>
          <w:szCs w:val="22"/>
        </w:rPr>
        <w:t xml:space="preserve">, </w:t>
      </w:r>
      <w:r w:rsidR="00E96129">
        <w:rPr>
          <w:rFonts w:ascii="Calibri" w:hAnsi="Calibri"/>
          <w:sz w:val="22"/>
          <w:szCs w:val="22"/>
        </w:rPr>
        <w:t xml:space="preserve">health disparities, </w:t>
      </w:r>
      <w:r w:rsidR="00A9023B">
        <w:rPr>
          <w:rFonts w:ascii="Calibri" w:hAnsi="Calibri"/>
          <w:sz w:val="22"/>
          <w:szCs w:val="22"/>
        </w:rPr>
        <w:t xml:space="preserve">rodents, </w:t>
      </w:r>
      <w:r w:rsidRPr="007B5DDA">
        <w:rPr>
          <w:rFonts w:ascii="Calibri" w:hAnsi="Calibri"/>
          <w:sz w:val="22"/>
          <w:szCs w:val="22"/>
        </w:rPr>
        <w:t xml:space="preserve">rodent-borne disease </w:t>
      </w:r>
    </w:p>
    <w:p w14:paraId="4F421AFA" w14:textId="77777777" w:rsidR="00E71597" w:rsidRPr="007B5DDA" w:rsidRDefault="00E71597" w:rsidP="00E71597">
      <w:pPr>
        <w:pStyle w:val="Normal1"/>
        <w:rPr>
          <w:rFonts w:ascii="Calibri" w:hAnsi="Calibri"/>
          <w:b/>
          <w:sz w:val="22"/>
          <w:szCs w:val="22"/>
        </w:rPr>
      </w:pPr>
    </w:p>
    <w:p w14:paraId="3611BB2B" w14:textId="77777777" w:rsidR="00E71597" w:rsidRPr="007B5DDA" w:rsidRDefault="00E71597" w:rsidP="00E71597">
      <w:pPr>
        <w:pStyle w:val="Normal1"/>
        <w:rPr>
          <w:rFonts w:ascii="Calibri" w:hAnsi="Calibri"/>
          <w:b/>
          <w:sz w:val="22"/>
          <w:szCs w:val="22"/>
        </w:rPr>
      </w:pPr>
    </w:p>
    <w:p w14:paraId="61462BFF" w14:textId="77777777" w:rsidR="00E71597" w:rsidRPr="007B5DDA" w:rsidRDefault="00E71597" w:rsidP="00E71597">
      <w:pPr>
        <w:pStyle w:val="Normal1"/>
        <w:rPr>
          <w:rFonts w:ascii="Calibri" w:hAnsi="Calibri"/>
          <w:b/>
          <w:sz w:val="22"/>
          <w:szCs w:val="22"/>
        </w:rPr>
      </w:pPr>
      <w:r w:rsidRPr="007B5DDA">
        <w:rPr>
          <w:rFonts w:ascii="Calibri" w:hAnsi="Calibri"/>
          <w:b/>
          <w:sz w:val="22"/>
          <w:szCs w:val="22"/>
        </w:rPr>
        <w:t>Word count:</w:t>
      </w:r>
    </w:p>
    <w:p w14:paraId="5C12CB7F" w14:textId="77777777" w:rsidR="00E71597" w:rsidRPr="007B5DDA" w:rsidRDefault="00E71597" w:rsidP="00E71597">
      <w:pPr>
        <w:pStyle w:val="Normal1"/>
        <w:rPr>
          <w:rFonts w:ascii="Calibri" w:hAnsi="Calibri"/>
          <w:b/>
          <w:sz w:val="22"/>
          <w:szCs w:val="22"/>
        </w:rPr>
      </w:pPr>
    </w:p>
    <w:p w14:paraId="5815BCA0" w14:textId="77777777" w:rsidR="00E71597" w:rsidRPr="007B5DDA" w:rsidRDefault="00E71597" w:rsidP="00E71597">
      <w:pPr>
        <w:pStyle w:val="Normal1"/>
        <w:rPr>
          <w:rFonts w:ascii="Calibri" w:hAnsi="Calibri"/>
          <w:b/>
          <w:sz w:val="22"/>
          <w:szCs w:val="22"/>
        </w:rPr>
      </w:pPr>
    </w:p>
    <w:p w14:paraId="54F218C5" w14:textId="4638B3AD" w:rsidR="00E71597" w:rsidRPr="007B5DDA" w:rsidRDefault="00E71597" w:rsidP="00E71597">
      <w:pPr>
        <w:pStyle w:val="Normal1"/>
        <w:rPr>
          <w:rFonts w:ascii="Calibri" w:hAnsi="Calibri"/>
          <w:sz w:val="22"/>
          <w:szCs w:val="22"/>
        </w:rPr>
      </w:pPr>
      <w:r w:rsidRPr="007B5DDA">
        <w:rPr>
          <w:rFonts w:ascii="Calibri" w:hAnsi="Calibri"/>
          <w:b/>
          <w:sz w:val="22"/>
          <w:szCs w:val="22"/>
        </w:rPr>
        <w:t xml:space="preserve">Working title: </w:t>
      </w:r>
      <w:r w:rsidR="003D3788">
        <w:rPr>
          <w:rFonts w:ascii="Calibri" w:hAnsi="Calibri"/>
          <w:sz w:val="22"/>
          <w:szCs w:val="22"/>
        </w:rPr>
        <w:t xml:space="preserve">Rat demography parallels </w:t>
      </w:r>
      <w:r w:rsidR="00E96129">
        <w:rPr>
          <w:rFonts w:ascii="Calibri" w:hAnsi="Calibri"/>
          <w:sz w:val="22"/>
          <w:szCs w:val="22"/>
        </w:rPr>
        <w:t>post-</w:t>
      </w:r>
      <w:r w:rsidR="003D3788">
        <w:rPr>
          <w:rFonts w:ascii="Calibri" w:hAnsi="Calibri"/>
          <w:sz w:val="22"/>
          <w:szCs w:val="22"/>
        </w:rPr>
        <w:t>d</w:t>
      </w:r>
      <w:r w:rsidR="007B5DDA" w:rsidRPr="007B5DDA">
        <w:rPr>
          <w:rFonts w:ascii="Calibri" w:hAnsi="Calibri"/>
          <w:sz w:val="22"/>
          <w:szCs w:val="22"/>
        </w:rPr>
        <w:t>is</w:t>
      </w:r>
      <w:r w:rsidR="007B5DDA">
        <w:rPr>
          <w:rFonts w:ascii="Calibri" w:hAnsi="Calibri"/>
          <w:sz w:val="22"/>
          <w:szCs w:val="22"/>
        </w:rPr>
        <w:t xml:space="preserve">aster </w:t>
      </w:r>
      <w:r w:rsidR="00E96129">
        <w:rPr>
          <w:rFonts w:ascii="Calibri" w:hAnsi="Calibri"/>
          <w:sz w:val="22"/>
          <w:szCs w:val="22"/>
        </w:rPr>
        <w:t xml:space="preserve">abandonment </w:t>
      </w:r>
    </w:p>
    <w:p w14:paraId="66AD24D1" w14:textId="77777777" w:rsidR="00E71597" w:rsidRPr="007B5DDA" w:rsidRDefault="00E71597" w:rsidP="00E71597">
      <w:pPr>
        <w:pStyle w:val="Normal1"/>
        <w:rPr>
          <w:rFonts w:ascii="Calibri" w:hAnsi="Calibri"/>
          <w:b/>
          <w:sz w:val="22"/>
          <w:szCs w:val="22"/>
        </w:rPr>
      </w:pPr>
    </w:p>
    <w:p w14:paraId="1B6A4B4E" w14:textId="77777777" w:rsidR="00E71597" w:rsidRPr="007B5DDA" w:rsidRDefault="00E71597" w:rsidP="00E71597">
      <w:pPr>
        <w:pStyle w:val="Normal1"/>
        <w:rPr>
          <w:rFonts w:ascii="Calibri" w:hAnsi="Calibri"/>
          <w:b/>
          <w:sz w:val="22"/>
          <w:szCs w:val="22"/>
        </w:rPr>
      </w:pPr>
    </w:p>
    <w:p w14:paraId="57D7BFF5" w14:textId="001640B1" w:rsidR="00E71597" w:rsidRPr="007B5DDA" w:rsidRDefault="00E71597" w:rsidP="00E71597">
      <w:pPr>
        <w:pStyle w:val="Normal1"/>
        <w:rPr>
          <w:rFonts w:ascii="Calibri" w:hAnsi="Calibri"/>
          <w:sz w:val="22"/>
          <w:szCs w:val="22"/>
        </w:rPr>
      </w:pPr>
      <w:r w:rsidRPr="007B5DDA">
        <w:rPr>
          <w:rFonts w:ascii="Calibri" w:hAnsi="Calibri"/>
          <w:b/>
          <w:sz w:val="22"/>
          <w:szCs w:val="22"/>
        </w:rPr>
        <w:t>*Corresponding author:</w:t>
      </w:r>
      <w:r w:rsidRPr="007B5DDA">
        <w:rPr>
          <w:rFonts w:ascii="Calibri" w:hAnsi="Calibri"/>
          <w:sz w:val="22"/>
          <w:szCs w:val="22"/>
          <w:vertAlign w:val="superscript"/>
        </w:rPr>
        <w:t xml:space="preserve"> </w:t>
      </w:r>
      <w:r w:rsidRPr="007B5DDA">
        <w:rPr>
          <w:rFonts w:ascii="Calibri" w:hAnsi="Calibri"/>
          <w:sz w:val="22"/>
          <w:szCs w:val="22"/>
        </w:rPr>
        <w:t>Department of Ecology and Evolution</w:t>
      </w:r>
      <w:r w:rsidR="00E96129">
        <w:rPr>
          <w:rFonts w:ascii="Calibri" w:hAnsi="Calibri"/>
          <w:sz w:val="22"/>
          <w:szCs w:val="22"/>
        </w:rPr>
        <w:t>ary Biology</w:t>
      </w:r>
      <w:r w:rsidRPr="007B5DDA">
        <w:rPr>
          <w:rFonts w:ascii="Calibri" w:hAnsi="Calibri"/>
          <w:sz w:val="22"/>
          <w:szCs w:val="22"/>
        </w:rPr>
        <w:t xml:space="preserve">, University of Tennessee, Knoxville, TN 37996; </w:t>
      </w:r>
      <w:r w:rsidR="00E457FA">
        <w:rPr>
          <w:rFonts w:ascii="Calibri" w:hAnsi="Calibri"/>
          <w:sz w:val="22"/>
          <w:szCs w:val="22"/>
        </w:rPr>
        <w:t>bghersi</w:t>
      </w:r>
      <w:r w:rsidRPr="007B5DDA">
        <w:rPr>
          <w:rFonts w:ascii="Calibri" w:hAnsi="Calibri"/>
          <w:sz w:val="22"/>
          <w:szCs w:val="22"/>
        </w:rPr>
        <w:t>@vols.utk.edu</w:t>
      </w:r>
    </w:p>
    <w:p w14:paraId="0AEC04EE" w14:textId="77777777" w:rsidR="00E71597" w:rsidRPr="007B5DDA" w:rsidRDefault="00E71597" w:rsidP="00E71597">
      <w:pPr>
        <w:pStyle w:val="Normal1"/>
        <w:rPr>
          <w:rFonts w:ascii="Calibri" w:hAnsi="Calibri"/>
          <w:b/>
          <w:sz w:val="22"/>
          <w:szCs w:val="22"/>
        </w:rPr>
      </w:pPr>
    </w:p>
    <w:p w14:paraId="1B85D9A8" w14:textId="77777777" w:rsidR="00E71597" w:rsidRPr="007B5DDA" w:rsidRDefault="00E71597" w:rsidP="00E71597">
      <w:pPr>
        <w:pStyle w:val="Normal1"/>
        <w:rPr>
          <w:rFonts w:ascii="Calibri" w:hAnsi="Calibri"/>
          <w:b/>
          <w:sz w:val="22"/>
          <w:szCs w:val="22"/>
        </w:rPr>
      </w:pPr>
    </w:p>
    <w:p w14:paraId="78FBC889" w14:textId="77777777" w:rsidR="00E71597" w:rsidRPr="007B5DDA" w:rsidRDefault="00E71597" w:rsidP="00E71597">
      <w:pPr>
        <w:pStyle w:val="Normal1"/>
        <w:rPr>
          <w:rFonts w:ascii="Calibri" w:hAnsi="Calibri"/>
          <w:b/>
          <w:sz w:val="22"/>
          <w:szCs w:val="22"/>
        </w:rPr>
      </w:pPr>
    </w:p>
    <w:p w14:paraId="6E492D0C" w14:textId="77777777" w:rsidR="00E71597" w:rsidRPr="007B5DDA" w:rsidRDefault="00E71597" w:rsidP="00E71597">
      <w:pPr>
        <w:pStyle w:val="Normal1"/>
        <w:rPr>
          <w:rFonts w:ascii="Calibri" w:hAnsi="Calibri"/>
          <w:b/>
          <w:sz w:val="22"/>
          <w:szCs w:val="22"/>
        </w:rPr>
      </w:pPr>
    </w:p>
    <w:p w14:paraId="08521A2D" w14:textId="77777777" w:rsidR="00E71597" w:rsidRPr="007B5DDA" w:rsidRDefault="00E71597" w:rsidP="00E71597">
      <w:pPr>
        <w:pStyle w:val="Normal1"/>
        <w:rPr>
          <w:rFonts w:ascii="Calibri" w:hAnsi="Calibri"/>
          <w:b/>
          <w:sz w:val="22"/>
          <w:szCs w:val="22"/>
        </w:rPr>
      </w:pPr>
    </w:p>
    <w:p w14:paraId="50C2EAB7" w14:textId="6B58C96D" w:rsidR="00E71597" w:rsidRPr="007B5DDA" w:rsidRDefault="00416F20" w:rsidP="00E56B56">
      <w:pPr>
        <w:pStyle w:val="Normal1"/>
        <w:tabs>
          <w:tab w:val="left" w:pos="6254"/>
        </w:tabs>
        <w:rPr>
          <w:rFonts w:ascii="Calibri" w:hAnsi="Calibri"/>
          <w:b/>
          <w:sz w:val="22"/>
          <w:szCs w:val="22"/>
        </w:rPr>
      </w:pPr>
      <w:r>
        <w:rPr>
          <w:rFonts w:ascii="Calibri" w:hAnsi="Calibri"/>
          <w:b/>
          <w:sz w:val="22"/>
          <w:szCs w:val="22"/>
        </w:rPr>
        <w:tab/>
      </w:r>
    </w:p>
    <w:p w14:paraId="60B35B6D" w14:textId="77777777" w:rsidR="00E71597" w:rsidRDefault="00E71597" w:rsidP="00E71597">
      <w:pPr>
        <w:pStyle w:val="Normal1"/>
        <w:rPr>
          <w:b/>
        </w:rPr>
      </w:pPr>
    </w:p>
    <w:p w14:paraId="5BC7427B" w14:textId="77777777" w:rsidR="00E71597" w:rsidRDefault="00E71597" w:rsidP="00E71597">
      <w:pPr>
        <w:pStyle w:val="Normal1"/>
        <w:rPr>
          <w:b/>
        </w:rPr>
      </w:pPr>
    </w:p>
    <w:p w14:paraId="064E5961" w14:textId="77777777" w:rsidR="00E71597" w:rsidRDefault="00E71597" w:rsidP="00E71597">
      <w:pPr>
        <w:pStyle w:val="Normal1"/>
        <w:rPr>
          <w:b/>
        </w:rPr>
      </w:pPr>
    </w:p>
    <w:p w14:paraId="06C798E9" w14:textId="77777777" w:rsidR="00E71597" w:rsidRDefault="00E71597" w:rsidP="00E71597">
      <w:pPr>
        <w:pStyle w:val="Normal1"/>
        <w:rPr>
          <w:b/>
        </w:rPr>
      </w:pPr>
    </w:p>
    <w:p w14:paraId="3241DEBD" w14:textId="77777777" w:rsidR="00E71597" w:rsidRDefault="00E71597" w:rsidP="00E71597">
      <w:pPr>
        <w:pStyle w:val="Normal1"/>
        <w:rPr>
          <w:b/>
        </w:rPr>
      </w:pPr>
    </w:p>
    <w:p w14:paraId="4B101C06" w14:textId="77777777" w:rsidR="00E71597" w:rsidRDefault="00E71597" w:rsidP="00BD76AC">
      <w:pPr>
        <w:rPr>
          <w:rFonts w:cstheme="majorBidi"/>
          <w:noProof/>
          <w:color w:val="000000"/>
          <w:sz w:val="24"/>
        </w:rPr>
      </w:pPr>
    </w:p>
    <w:p w14:paraId="5B3ABF04" w14:textId="2309A2EB" w:rsidR="003D3788" w:rsidRPr="007B5DDA" w:rsidRDefault="00121033" w:rsidP="007B5DDA">
      <w:pPr>
        <w:spacing w:after="0" w:line="360" w:lineRule="auto"/>
        <w:rPr>
          <w:rFonts w:cstheme="majorBidi"/>
          <w:b/>
          <w:noProof/>
          <w:color w:val="000000"/>
          <w:sz w:val="24"/>
        </w:rPr>
      </w:pPr>
      <w:r w:rsidRPr="007B5DDA">
        <w:rPr>
          <w:rFonts w:cstheme="majorBidi"/>
          <w:b/>
          <w:noProof/>
          <w:color w:val="000000"/>
          <w:sz w:val="24"/>
        </w:rPr>
        <w:t>ABSTRACT</w:t>
      </w:r>
      <w:r w:rsidR="007B5DDA">
        <w:rPr>
          <w:rFonts w:cstheme="majorBidi"/>
          <w:b/>
          <w:noProof/>
          <w:color w:val="000000"/>
          <w:sz w:val="24"/>
        </w:rPr>
        <w:t xml:space="preserve"> </w:t>
      </w:r>
    </w:p>
    <w:p w14:paraId="0B07ACD7" w14:textId="5FA81D27" w:rsidR="00A31553" w:rsidRDefault="003F1E43" w:rsidP="00E22873">
      <w:pPr>
        <w:spacing w:line="360" w:lineRule="auto"/>
        <w:contextualSpacing/>
        <w:jc w:val="both"/>
        <w:rPr>
          <w:rFonts w:ascii="Calibri" w:hAnsi="Calibri" w:cs="Calibri"/>
        </w:rPr>
      </w:pPr>
      <w:commentRangeStart w:id="10"/>
      <w:r w:rsidRPr="007B5DDA">
        <w:rPr>
          <w:rFonts w:cstheme="majorBidi"/>
        </w:rPr>
        <w:t>Catastrophic</w:t>
      </w:r>
      <w:commentRangeEnd w:id="10"/>
      <w:r w:rsidR="00970F56">
        <w:rPr>
          <w:rStyle w:val="CommentReference"/>
          <w:rFonts w:cs="Times New Roman"/>
        </w:rPr>
        <w:commentReference w:id="10"/>
      </w:r>
      <w:r w:rsidRPr="007B5DDA">
        <w:rPr>
          <w:rFonts w:cstheme="majorBidi"/>
        </w:rPr>
        <w:t xml:space="preserve"> disasters that unfold in urban environments </w:t>
      </w:r>
      <w:commentRangeStart w:id="11"/>
      <w:r w:rsidRPr="007B5DDA">
        <w:rPr>
          <w:rFonts w:cstheme="majorBidi"/>
        </w:rPr>
        <w:t xml:space="preserve">can elevate disease risk by reconfiguring resident human and commensal communities, including </w:t>
      </w:r>
      <w:ins w:id="12" w:author="jamieechilds@gmail.com" w:date="2020-01-04T08:16:00Z">
        <w:r w:rsidR="00112A03">
          <w:rPr>
            <w:rFonts w:cstheme="majorBidi"/>
          </w:rPr>
          <w:t xml:space="preserve">arthropod-vectors and </w:t>
        </w:r>
      </w:ins>
      <w:r w:rsidRPr="007B5DDA">
        <w:rPr>
          <w:rFonts w:cstheme="majorBidi"/>
        </w:rPr>
        <w:t xml:space="preserve">rodents and associated </w:t>
      </w:r>
      <w:ins w:id="13" w:author="jamieechilds@gmail.com" w:date="2020-01-04T08:16:00Z">
        <w:r w:rsidR="00112A03">
          <w:rPr>
            <w:rFonts w:cstheme="majorBidi"/>
          </w:rPr>
          <w:t xml:space="preserve">zoonotic and vector-borne </w:t>
        </w:r>
      </w:ins>
      <w:del w:id="14" w:author="jamieechilds@gmail.com" w:date="2020-01-04T08:16:00Z">
        <w:r w:rsidRPr="007B5DDA" w:rsidDel="00112A03">
          <w:rPr>
            <w:rFonts w:cstheme="majorBidi"/>
          </w:rPr>
          <w:delText xml:space="preserve">rodent-borne </w:delText>
        </w:r>
      </w:del>
      <w:r w:rsidRPr="007B5DDA">
        <w:rPr>
          <w:rFonts w:cstheme="majorBidi"/>
        </w:rPr>
        <w:t>pathogens</w:t>
      </w:r>
      <w:commentRangeEnd w:id="11"/>
      <w:r w:rsidR="00A76B79">
        <w:rPr>
          <w:rStyle w:val="CommentReference"/>
          <w:rFonts w:cs="Times New Roman"/>
        </w:rPr>
        <w:commentReference w:id="11"/>
      </w:r>
      <w:r w:rsidRPr="007B5DDA">
        <w:rPr>
          <w:rFonts w:cstheme="majorBidi"/>
        </w:rPr>
        <w:t>. Post-disaster demography of urban rodent populations</w:t>
      </w:r>
      <w:ins w:id="15" w:author="jamieechilds@gmail.com" w:date="2020-01-04T08:19:00Z">
        <w:r w:rsidR="00112A03">
          <w:rPr>
            <w:rFonts w:cstheme="majorBidi"/>
          </w:rPr>
          <w:t xml:space="preserve"> are </w:t>
        </w:r>
      </w:ins>
      <w:del w:id="16" w:author="jamieechilds@gmail.com" w:date="2020-01-04T08:19:00Z">
        <w:r w:rsidRPr="007B5DDA" w:rsidDel="00112A03">
          <w:rPr>
            <w:rFonts w:cstheme="majorBidi"/>
          </w:rPr>
          <w:delText xml:space="preserve"> can be </w:delText>
        </w:r>
      </w:del>
      <w:r w:rsidR="00DC4B84">
        <w:rPr>
          <w:rFonts w:cstheme="majorBidi"/>
        </w:rPr>
        <w:t>determined</w:t>
      </w:r>
      <w:r w:rsidR="00DC4B84" w:rsidRPr="007B5DDA">
        <w:rPr>
          <w:rFonts w:cstheme="majorBidi"/>
        </w:rPr>
        <w:t xml:space="preserve"> </w:t>
      </w:r>
      <w:r w:rsidRPr="007B5DDA">
        <w:rPr>
          <w:rFonts w:cstheme="majorBidi"/>
        </w:rPr>
        <w:t xml:space="preserve">not only by the nature of the disaster but also by the decisions and actions taken during recovery and rebuilding. </w:t>
      </w:r>
      <w:r w:rsidR="007B5DDA" w:rsidRPr="007B5DDA">
        <w:rPr>
          <w:rFonts w:cstheme="majorBidi"/>
        </w:rPr>
        <w:t>Our aim was</w:t>
      </w:r>
      <w:r w:rsidRPr="007B5DDA">
        <w:rPr>
          <w:rFonts w:cstheme="majorBidi"/>
        </w:rPr>
        <w:t xml:space="preserve"> to improve understanding of disease risk across the disaster cycle by evaluating the social</w:t>
      </w:r>
      <w:r w:rsidR="007B5DDA" w:rsidRPr="007B5DDA">
        <w:rPr>
          <w:rFonts w:cstheme="majorBidi"/>
        </w:rPr>
        <w:t>-</w:t>
      </w:r>
      <w:r w:rsidRPr="007B5DDA">
        <w:rPr>
          <w:rFonts w:cstheme="majorBidi"/>
        </w:rPr>
        <w:t xml:space="preserve">ecological conditions that </w:t>
      </w:r>
      <w:r w:rsidR="002A237C">
        <w:rPr>
          <w:rFonts w:cstheme="majorBidi"/>
        </w:rPr>
        <w:t xml:space="preserve">have </w:t>
      </w:r>
      <w:r w:rsidRPr="007B5DDA">
        <w:rPr>
          <w:rFonts w:cstheme="majorBidi"/>
        </w:rPr>
        <w:t>shape</w:t>
      </w:r>
      <w:r w:rsidR="002A237C">
        <w:rPr>
          <w:rFonts w:cstheme="majorBidi"/>
        </w:rPr>
        <w:t>d</w:t>
      </w:r>
      <w:r w:rsidRPr="007B5DDA">
        <w:rPr>
          <w:rFonts w:cstheme="majorBidi"/>
        </w:rPr>
        <w:t xml:space="preserve"> commensal </w:t>
      </w:r>
      <w:r w:rsidR="00A9023B" w:rsidRPr="007B5DDA">
        <w:rPr>
          <w:rFonts w:cstheme="majorBidi"/>
        </w:rPr>
        <w:t>r</w:t>
      </w:r>
      <w:r w:rsidR="00A9023B">
        <w:rPr>
          <w:rFonts w:cstheme="majorBidi"/>
        </w:rPr>
        <w:t>at</w:t>
      </w:r>
      <w:r w:rsidR="00A9023B" w:rsidRPr="007B5DDA">
        <w:rPr>
          <w:rFonts w:cstheme="majorBidi"/>
        </w:rPr>
        <w:t xml:space="preserve"> </w:t>
      </w:r>
      <w:r w:rsidRPr="007B5DDA">
        <w:rPr>
          <w:rFonts w:cstheme="majorBidi"/>
        </w:rPr>
        <w:t>populations in post-Katrina New Orleans</w:t>
      </w:r>
      <w:r w:rsidR="003D2F5E">
        <w:rPr>
          <w:rFonts w:cstheme="majorBidi"/>
        </w:rPr>
        <w:t xml:space="preserve">. </w:t>
      </w:r>
      <w:r w:rsidR="00C17283">
        <w:rPr>
          <w:rFonts w:cstheme="majorBidi"/>
        </w:rPr>
        <w:t>R</w:t>
      </w:r>
      <w:r w:rsidR="00A9023B">
        <w:rPr>
          <w:rFonts w:cstheme="majorBidi"/>
        </w:rPr>
        <w:t>at</w:t>
      </w:r>
      <w:r w:rsidR="00C17283">
        <w:rPr>
          <w:rFonts w:cstheme="majorBidi"/>
        </w:rPr>
        <w:t xml:space="preserve">s were trapped over </w:t>
      </w:r>
      <w:r w:rsidR="00C17283" w:rsidRPr="00E96129">
        <w:rPr>
          <w:rFonts w:cstheme="majorBidi"/>
        </w:rPr>
        <w:t xml:space="preserve">six seasonal </w:t>
      </w:r>
      <w:del w:id="17" w:author="jamieechilds@gmail.com" w:date="2020-01-04T08:20:00Z">
        <w:r w:rsidR="00C17283" w:rsidRPr="00E96129" w:rsidDel="00112A03">
          <w:rPr>
            <w:rFonts w:cstheme="majorBidi"/>
          </w:rPr>
          <w:delText xml:space="preserve">trapping </w:delText>
        </w:r>
      </w:del>
      <w:r w:rsidR="00C17283" w:rsidRPr="00E96129">
        <w:rPr>
          <w:rFonts w:cstheme="majorBidi"/>
        </w:rPr>
        <w:t xml:space="preserve">periods between </w:t>
      </w:r>
      <w:r w:rsidR="007A59D3">
        <w:rPr>
          <w:rFonts w:cstheme="majorBidi"/>
        </w:rPr>
        <w:t>mid</w:t>
      </w:r>
      <w:ins w:id="18" w:author="jamieechilds@gmail.com" w:date="2020-01-04T08:20:00Z">
        <w:r w:rsidR="00112A03">
          <w:rPr>
            <w:rFonts w:cstheme="majorBidi"/>
          </w:rPr>
          <w:t>-</w:t>
        </w:r>
      </w:ins>
      <w:del w:id="19" w:author="jamieechilds@gmail.com" w:date="2020-01-04T08:20:00Z">
        <w:r w:rsidR="00DC4B84" w:rsidDel="00112A03">
          <w:rPr>
            <w:rFonts w:cstheme="majorBidi"/>
          </w:rPr>
          <w:delText xml:space="preserve"> </w:delText>
        </w:r>
      </w:del>
      <w:r w:rsidR="00C17283" w:rsidRPr="00E96129">
        <w:rPr>
          <w:rFonts w:cstheme="majorBidi"/>
        </w:rPr>
        <w:t xml:space="preserve">2014 and </w:t>
      </w:r>
      <w:r w:rsidR="007A59D3">
        <w:rPr>
          <w:rFonts w:cstheme="majorBidi"/>
        </w:rPr>
        <w:t>early</w:t>
      </w:r>
      <w:r w:rsidR="00DC4B84">
        <w:rPr>
          <w:rFonts w:cstheme="majorBidi"/>
        </w:rPr>
        <w:t xml:space="preserve"> </w:t>
      </w:r>
      <w:r w:rsidR="00C17283" w:rsidRPr="00E96129">
        <w:rPr>
          <w:rFonts w:cstheme="majorBidi"/>
        </w:rPr>
        <w:t>201</w:t>
      </w:r>
      <w:r w:rsidR="007A59D3">
        <w:rPr>
          <w:rFonts w:cstheme="majorBidi"/>
        </w:rPr>
        <w:t>7</w:t>
      </w:r>
      <w:r w:rsidR="00A9023B">
        <w:rPr>
          <w:rFonts w:cstheme="majorBidi"/>
        </w:rPr>
        <w:t xml:space="preserve"> across</w:t>
      </w:r>
      <w:r w:rsidR="00C17283" w:rsidRPr="00E96129">
        <w:rPr>
          <w:rFonts w:cstheme="majorBidi"/>
        </w:rPr>
        <w:t xml:space="preserve"> 96 </w:t>
      </w:r>
      <w:r w:rsidR="00A9023B">
        <w:rPr>
          <w:rFonts w:cstheme="majorBidi"/>
        </w:rPr>
        <w:t>sites</w:t>
      </w:r>
      <w:r w:rsidR="00C17283" w:rsidRPr="00E96129">
        <w:rPr>
          <w:rFonts w:cstheme="majorBidi"/>
        </w:rPr>
        <w:t xml:space="preserve"> </w:t>
      </w:r>
      <w:r w:rsidR="00A9023B">
        <w:rPr>
          <w:rFonts w:cstheme="majorBidi"/>
        </w:rPr>
        <w:t>in</w:t>
      </w:r>
      <w:r w:rsidR="00C17283" w:rsidRPr="00E96129">
        <w:rPr>
          <w:rFonts w:cstheme="majorBidi"/>
        </w:rPr>
        <w:t xml:space="preserve"> 10 trapping areas</w:t>
      </w:r>
      <w:r w:rsidR="00BF5B3B">
        <w:rPr>
          <w:rFonts w:cstheme="majorBidi"/>
        </w:rPr>
        <w:t xml:space="preserve"> </w:t>
      </w:r>
      <w:del w:id="20" w:author="jamieechilds@gmail.com" w:date="2020-01-04T08:20:00Z">
        <w:r w:rsidR="00BF5B3B" w:rsidDel="00112A03">
          <w:rPr>
            <w:rFonts w:cstheme="majorBidi"/>
          </w:rPr>
          <w:delText>that s</w:delText>
        </w:r>
      </w:del>
      <w:ins w:id="21" w:author="jamieechilds@gmail.com" w:date="2020-01-04T08:20:00Z">
        <w:r w:rsidR="00112A03">
          <w:rPr>
            <w:rFonts w:cstheme="majorBidi"/>
          </w:rPr>
          <w:t>s</w:t>
        </w:r>
      </w:ins>
      <w:r w:rsidR="00BF5B3B">
        <w:rPr>
          <w:rFonts w:cstheme="majorBidi"/>
        </w:rPr>
        <w:t>tratif</w:t>
      </w:r>
      <w:del w:id="22" w:author="jamieechilds@gmail.com" w:date="2020-01-04T08:21:00Z">
        <w:r w:rsidR="00BF5B3B" w:rsidDel="00112A03">
          <w:rPr>
            <w:rFonts w:cstheme="majorBidi"/>
          </w:rPr>
          <w:delText>y</w:delText>
        </w:r>
      </w:del>
      <w:ins w:id="23" w:author="jamieechilds@gmail.com" w:date="2020-01-04T08:21:00Z">
        <w:r w:rsidR="00112A03">
          <w:rPr>
            <w:rFonts w:cstheme="majorBidi"/>
          </w:rPr>
          <w:t>ied by</w:t>
        </w:r>
      </w:ins>
      <w:r w:rsidR="00BF5B3B">
        <w:rPr>
          <w:rFonts w:cstheme="majorBidi"/>
        </w:rPr>
        <w:t xml:space="preserve"> flooding gradients and policy-driven mosaics of post-disaster abandonment</w:t>
      </w:r>
      <w:r w:rsidR="00C17283" w:rsidRPr="00E96129">
        <w:rPr>
          <w:rFonts w:cstheme="majorBidi"/>
        </w:rPr>
        <w:t>.</w:t>
      </w:r>
      <w:r w:rsidR="00E96129" w:rsidRPr="00E22873">
        <w:rPr>
          <w:rFonts w:ascii="Calibri" w:hAnsi="Calibri" w:cs="Calibri"/>
        </w:rPr>
        <w:t xml:space="preserve"> </w:t>
      </w:r>
      <w:r w:rsidR="007636B5" w:rsidRPr="00E22873">
        <w:rPr>
          <w:rFonts w:ascii="Calibri" w:hAnsi="Calibri" w:cs="Calibri"/>
        </w:rPr>
        <w:t>A total of 94</w:t>
      </w:r>
      <w:del w:id="24" w:author="jamieechilds@gmail.com" w:date="2020-01-05T11:32:00Z">
        <w:r w:rsidR="007636B5" w:rsidRPr="00E22873" w:rsidDel="00434308">
          <w:rPr>
            <w:rFonts w:ascii="Calibri" w:hAnsi="Calibri" w:cs="Calibri"/>
          </w:rPr>
          <w:delText>4</w:delText>
        </w:r>
      </w:del>
      <w:ins w:id="25" w:author="jamieechilds@gmail.com" w:date="2020-01-05T11:32:00Z">
        <w:r w:rsidR="00434308">
          <w:rPr>
            <w:rFonts w:ascii="Calibri" w:hAnsi="Calibri" w:cs="Calibri"/>
          </w:rPr>
          <w:t>3</w:t>
        </w:r>
      </w:ins>
      <w:r w:rsidR="007636B5" w:rsidRPr="00E22873">
        <w:rPr>
          <w:rFonts w:ascii="Calibri" w:hAnsi="Calibri" w:cs="Calibri"/>
        </w:rPr>
        <w:t xml:space="preserve"> </w:t>
      </w:r>
      <w:commentRangeStart w:id="26"/>
      <w:r w:rsidR="007636B5" w:rsidRPr="00E22873">
        <w:rPr>
          <w:rFonts w:ascii="Calibri" w:hAnsi="Calibri" w:cs="Calibri"/>
        </w:rPr>
        <w:t>rats</w:t>
      </w:r>
      <w:commentRangeEnd w:id="26"/>
      <w:r w:rsidR="00434308">
        <w:rPr>
          <w:rStyle w:val="CommentReference"/>
          <w:rFonts w:cs="Times New Roman"/>
        </w:rPr>
        <w:commentReference w:id="26"/>
      </w:r>
      <w:r w:rsidR="007636B5" w:rsidRPr="00E22873">
        <w:rPr>
          <w:rFonts w:ascii="Calibri" w:hAnsi="Calibri" w:cs="Calibri"/>
        </w:rPr>
        <w:t xml:space="preserve"> were </w:t>
      </w:r>
      <w:r w:rsidR="006475D3">
        <w:rPr>
          <w:rFonts w:ascii="Calibri" w:hAnsi="Calibri" w:cs="Calibri"/>
        </w:rPr>
        <w:t>captured</w:t>
      </w:r>
      <w:r w:rsidR="006475D3" w:rsidRPr="00E22873">
        <w:rPr>
          <w:rFonts w:ascii="Calibri" w:hAnsi="Calibri" w:cs="Calibri"/>
        </w:rPr>
        <w:t xml:space="preserve"> </w:t>
      </w:r>
      <w:r w:rsidR="007636B5" w:rsidRPr="00E22873">
        <w:rPr>
          <w:rFonts w:ascii="Calibri" w:hAnsi="Calibri" w:cs="Calibri"/>
        </w:rPr>
        <w:t xml:space="preserve">over the course of 50,566 trap-nights. </w:t>
      </w:r>
      <w:ins w:id="27" w:author="jamieechilds@gmail.com" w:date="2020-01-03T08:11:00Z">
        <w:r w:rsidR="003D4CC1">
          <w:rPr>
            <w:rFonts w:ascii="Calibri" w:hAnsi="Calibri" w:cs="Calibri"/>
          </w:rPr>
          <w:t>Of the</w:t>
        </w:r>
      </w:ins>
      <w:del w:id="28" w:author="jamieechilds@gmail.com" w:date="2020-01-03T08:11:00Z">
        <w:r w:rsidR="007636B5" w:rsidRPr="00E22873" w:rsidDel="003D4CC1">
          <w:rPr>
            <w:rFonts w:ascii="Calibri" w:hAnsi="Calibri" w:cs="Calibri"/>
          </w:rPr>
          <w:delText>T</w:delText>
        </w:r>
      </w:del>
      <w:ins w:id="29" w:author="jamieechilds@gmail.com" w:date="2020-01-03T08:11:00Z">
        <w:r w:rsidR="003D4CC1">
          <w:rPr>
            <w:rFonts w:ascii="Calibri" w:hAnsi="Calibri" w:cs="Calibri"/>
          </w:rPr>
          <w:t xml:space="preserve"> </w:t>
        </w:r>
      </w:ins>
      <w:ins w:id="30" w:author="jamieechilds@gmail.com" w:date="2020-01-03T08:13:00Z">
        <w:r w:rsidR="003D4CC1">
          <w:rPr>
            <w:rFonts w:ascii="Calibri" w:hAnsi="Calibri" w:cs="Calibri"/>
          </w:rPr>
          <w:t>t</w:t>
        </w:r>
      </w:ins>
      <w:r w:rsidR="007636B5" w:rsidRPr="00E22873">
        <w:rPr>
          <w:rFonts w:ascii="Calibri" w:hAnsi="Calibri" w:cs="Calibri"/>
        </w:rPr>
        <w:t xml:space="preserve">wo species </w:t>
      </w:r>
      <w:ins w:id="31" w:author="jamieechilds@gmail.com" w:date="2020-01-03T08:11:00Z">
        <w:r w:rsidR="003D4CC1">
          <w:rPr>
            <w:rFonts w:ascii="Calibri" w:hAnsi="Calibri" w:cs="Calibri"/>
          </w:rPr>
          <w:t xml:space="preserve">trapped, </w:t>
        </w:r>
      </w:ins>
      <w:del w:id="32" w:author="jamieechilds@gmail.com" w:date="2020-01-03T08:11:00Z">
        <w:r w:rsidR="007636B5" w:rsidRPr="00E22873" w:rsidDel="003D4CC1">
          <w:rPr>
            <w:rFonts w:ascii="Calibri" w:hAnsi="Calibri" w:cs="Calibri"/>
          </w:rPr>
          <w:delText>were identified:</w:delText>
        </w:r>
      </w:del>
      <w:r w:rsidR="007636B5" w:rsidRPr="00E22873">
        <w:rPr>
          <w:rFonts w:ascii="Calibri" w:hAnsi="Calibri" w:cs="Calibri"/>
        </w:rPr>
        <w:t xml:space="preserve"> Norway rats (</w:t>
      </w:r>
      <w:r w:rsidR="007636B5" w:rsidRPr="00E22873">
        <w:rPr>
          <w:rFonts w:ascii="Calibri" w:hAnsi="Calibri" w:cs="Calibri"/>
          <w:i/>
          <w:iCs/>
        </w:rPr>
        <w:t>Rattus norvegicus</w:t>
      </w:r>
      <w:r w:rsidR="007636B5" w:rsidRPr="00E22873">
        <w:rPr>
          <w:rFonts w:ascii="Calibri" w:hAnsi="Calibri" w:cs="Calibri"/>
        </w:rPr>
        <w:t>) and roof</w:t>
      </w:r>
      <w:ins w:id="33" w:author="jamieechilds@gmail.com" w:date="2020-01-05T11:25:00Z">
        <w:r w:rsidR="002B781E">
          <w:rPr>
            <w:rFonts w:ascii="Calibri" w:hAnsi="Calibri" w:cs="Calibri"/>
          </w:rPr>
          <w:t>/</w:t>
        </w:r>
      </w:ins>
      <w:commentRangeStart w:id="34"/>
      <w:del w:id="35" w:author="jamieechilds@gmail.com" w:date="2020-01-05T11:25:00Z">
        <w:r w:rsidR="007636B5" w:rsidRPr="00E22873" w:rsidDel="002B781E">
          <w:rPr>
            <w:rFonts w:ascii="Calibri" w:hAnsi="Calibri" w:cs="Calibri"/>
          </w:rPr>
          <w:delText xml:space="preserve"> </w:delText>
        </w:r>
      </w:del>
      <w:ins w:id="36" w:author="jamieechilds@gmail.com" w:date="2020-01-04T08:21:00Z">
        <w:r w:rsidR="00112A03">
          <w:rPr>
            <w:rFonts w:ascii="Calibri" w:hAnsi="Calibri" w:cs="Calibri"/>
          </w:rPr>
          <w:t>black</w:t>
        </w:r>
      </w:ins>
      <w:commentRangeEnd w:id="34"/>
      <w:ins w:id="37" w:author="jamieechilds@gmail.com" w:date="2020-01-05T11:25:00Z">
        <w:r w:rsidR="002B781E">
          <w:rPr>
            <w:rStyle w:val="CommentReference"/>
            <w:rFonts w:cs="Times New Roman"/>
          </w:rPr>
          <w:commentReference w:id="34"/>
        </w:r>
      </w:ins>
      <w:ins w:id="38" w:author="jamieechilds@gmail.com" w:date="2020-01-04T08:21:00Z">
        <w:r w:rsidR="00112A03">
          <w:rPr>
            <w:rFonts w:ascii="Calibri" w:hAnsi="Calibri" w:cs="Calibri"/>
          </w:rPr>
          <w:t xml:space="preserve"> </w:t>
        </w:r>
      </w:ins>
      <w:r w:rsidR="007636B5" w:rsidRPr="00E22873">
        <w:rPr>
          <w:rFonts w:ascii="Calibri" w:hAnsi="Calibri" w:cs="Calibri"/>
        </w:rPr>
        <w:t>rats (</w:t>
      </w:r>
      <w:r w:rsidR="007636B5" w:rsidRPr="00E22873">
        <w:rPr>
          <w:rFonts w:ascii="Calibri" w:hAnsi="Calibri" w:cs="Calibri"/>
          <w:i/>
          <w:iCs/>
        </w:rPr>
        <w:t>Rattus rattus</w:t>
      </w:r>
      <w:del w:id="39" w:author="jamieechilds@gmail.com" w:date="2020-01-03T08:11:00Z">
        <w:r w:rsidR="007636B5" w:rsidRPr="00E22873" w:rsidDel="003D4CC1">
          <w:rPr>
            <w:rFonts w:ascii="Calibri" w:hAnsi="Calibri" w:cs="Calibri"/>
          </w:rPr>
          <w:delText xml:space="preserve">). </w:delText>
        </w:r>
      </w:del>
      <w:ins w:id="40" w:author="jamieechilds@gmail.com" w:date="2020-01-03T08:12:00Z">
        <w:r w:rsidR="003D4CC1">
          <w:rPr>
            <w:rFonts w:ascii="Calibri" w:hAnsi="Calibri" w:cs="Calibri"/>
          </w:rPr>
          <w:t xml:space="preserve">), </w:t>
        </w:r>
      </w:ins>
      <w:del w:id="41" w:author="jamieechilds@gmail.com" w:date="2020-01-03T08:12:00Z">
        <w:r w:rsidR="00F40393" w:rsidDel="003D4CC1">
          <w:rPr>
            <w:rFonts w:ascii="Calibri" w:hAnsi="Calibri" w:cs="Calibri"/>
          </w:rPr>
          <w:delText>C</w:delText>
        </w:r>
      </w:del>
      <w:del w:id="42" w:author="jamieechilds@gmail.com" w:date="2020-01-03T08:13:00Z">
        <w:r w:rsidR="00F40393" w:rsidDel="003D4CC1">
          <w:rPr>
            <w:rFonts w:ascii="Calibri" w:hAnsi="Calibri" w:cs="Calibri"/>
          </w:rPr>
          <w:delText xml:space="preserve">ontrary to expectation, </w:delText>
        </w:r>
      </w:del>
      <w:r w:rsidR="007636B5" w:rsidRPr="00E22873">
        <w:rPr>
          <w:rFonts w:ascii="Calibri" w:hAnsi="Calibri" w:cs="Calibri"/>
        </w:rPr>
        <w:t xml:space="preserve">roof rats </w:t>
      </w:r>
      <w:r w:rsidR="00F40393">
        <w:rPr>
          <w:rFonts w:ascii="Calibri" w:hAnsi="Calibri" w:cs="Calibri"/>
        </w:rPr>
        <w:t>were far</w:t>
      </w:r>
      <w:r w:rsidR="00F40393" w:rsidRPr="00E22873">
        <w:rPr>
          <w:rFonts w:ascii="Calibri" w:hAnsi="Calibri" w:cs="Calibri"/>
        </w:rPr>
        <w:t xml:space="preserve"> </w:t>
      </w:r>
      <w:r w:rsidR="007636B5" w:rsidRPr="00E22873">
        <w:rPr>
          <w:rFonts w:ascii="Calibri" w:hAnsi="Calibri" w:cs="Calibri"/>
        </w:rPr>
        <w:t xml:space="preserve">more abundant </w:t>
      </w:r>
      <w:ins w:id="43" w:author="jamieechilds@gmail.com" w:date="2020-01-03T08:14:00Z">
        <w:r w:rsidR="003D4CC1">
          <w:rPr>
            <w:rFonts w:ascii="Calibri" w:hAnsi="Calibri" w:cs="Calibri"/>
          </w:rPr>
          <w:t>(</w:t>
        </w:r>
      </w:ins>
      <w:ins w:id="44" w:author="jamieechilds@gmail.com" w:date="2020-01-05T11:29:00Z">
        <w:r w:rsidR="00434308">
          <w:rPr>
            <w:rFonts w:ascii="Calibri" w:hAnsi="Calibri" w:cs="Calibri"/>
          </w:rPr>
          <w:t>67.0%</w:t>
        </w:r>
      </w:ins>
      <w:ins w:id="45" w:author="jamieechilds@gmail.com" w:date="2020-01-05T11:27:00Z">
        <w:r w:rsidR="002B781E">
          <w:rPr>
            <w:rStyle w:val="CommentReference"/>
            <w:rFonts w:cs="Times New Roman"/>
          </w:rPr>
          <w:commentReference w:id="46"/>
        </w:r>
      </w:ins>
      <w:ins w:id="47" w:author="jamieechilds@gmail.com" w:date="2020-01-05T11:29:00Z">
        <w:r w:rsidR="00434308">
          <w:rPr>
            <w:rFonts w:ascii="Calibri" w:hAnsi="Calibri" w:cs="Calibri"/>
          </w:rPr>
          <w:t xml:space="preserve"> of total</w:t>
        </w:r>
      </w:ins>
      <w:ins w:id="48" w:author="jamieechilds@gmail.com" w:date="2020-01-03T08:14:00Z">
        <w:r w:rsidR="003D4CC1">
          <w:rPr>
            <w:rFonts w:ascii="Calibri" w:hAnsi="Calibri" w:cs="Calibri"/>
          </w:rPr>
          <w:t>)</w:t>
        </w:r>
      </w:ins>
      <w:ins w:id="49" w:author="jamieechilds@gmail.com" w:date="2020-01-05T11:35:00Z">
        <w:r w:rsidR="004025F2">
          <w:rPr>
            <w:rFonts w:ascii="Calibri" w:hAnsi="Calibri" w:cs="Calibri"/>
          </w:rPr>
          <w:t xml:space="preserve">. </w:t>
        </w:r>
        <w:r w:rsidR="004025F2" w:rsidRPr="00B67B1F">
          <w:rPr>
            <w:rFonts w:cstheme="majorBidi"/>
            <w:color w:val="000000"/>
          </w:rPr>
          <w:t xml:space="preserve">Rats were captured </w:t>
        </w:r>
        <w:r w:rsidR="004025F2">
          <w:rPr>
            <w:rFonts w:cstheme="majorBidi"/>
            <w:color w:val="000000"/>
          </w:rPr>
          <w:t>at</w:t>
        </w:r>
        <w:r w:rsidR="004025F2" w:rsidRPr="00B67B1F">
          <w:rPr>
            <w:rFonts w:cstheme="majorBidi"/>
            <w:color w:val="000000"/>
          </w:rPr>
          <w:t xml:space="preserve"> all 10 study areas and at </w:t>
        </w:r>
      </w:ins>
      <w:ins w:id="50" w:author="jamieechilds@gmail.com" w:date="2020-01-05T11:36:00Z">
        <w:r w:rsidR="004025F2">
          <w:rPr>
            <w:rFonts w:cstheme="majorBidi"/>
            <w:color w:val="000000"/>
          </w:rPr>
          <w:t xml:space="preserve">80% </w:t>
        </w:r>
      </w:ins>
      <w:ins w:id="51" w:author="jamieechilds@gmail.com" w:date="2020-01-05T11:35:00Z">
        <w:r w:rsidR="004025F2" w:rsidRPr="00B67B1F">
          <w:rPr>
            <w:rFonts w:cstheme="majorBidi"/>
            <w:color w:val="000000"/>
          </w:rPr>
          <w:t xml:space="preserve">of the </w:t>
        </w:r>
      </w:ins>
      <w:ins w:id="52" w:author="jamieechilds@gmail.com" w:date="2020-01-05T11:36:00Z">
        <w:r w:rsidR="004025F2">
          <w:rPr>
            <w:rFonts w:cstheme="majorBidi"/>
            <w:color w:val="000000"/>
          </w:rPr>
          <w:t>individual</w:t>
        </w:r>
      </w:ins>
      <w:ins w:id="53" w:author="jamieechilds@gmail.com" w:date="2020-01-05T11:35:00Z">
        <w:r w:rsidR="004025F2" w:rsidRPr="00B67B1F">
          <w:rPr>
            <w:rFonts w:cstheme="majorBidi"/>
            <w:color w:val="000000"/>
          </w:rPr>
          <w:t xml:space="preserve"> trapping sites</w:t>
        </w:r>
      </w:ins>
      <w:ins w:id="54" w:author="jamieechilds@gmail.com" w:date="2020-01-05T11:37:00Z">
        <w:r w:rsidR="004025F2">
          <w:rPr>
            <w:rFonts w:cstheme="majorBidi"/>
            <w:color w:val="000000"/>
          </w:rPr>
          <w:t>. Black rats</w:t>
        </w:r>
      </w:ins>
      <w:del w:id="55" w:author="jamieechilds@gmail.com" w:date="2020-01-05T11:37:00Z">
        <w:r w:rsidR="007636B5" w:rsidRPr="00E22873" w:rsidDel="004025F2">
          <w:rPr>
            <w:rFonts w:ascii="Calibri" w:hAnsi="Calibri" w:cs="Calibri"/>
          </w:rPr>
          <w:delText xml:space="preserve">and </w:delText>
        </w:r>
        <w:r w:rsidR="00F40393" w:rsidDel="004025F2">
          <w:rPr>
            <w:rFonts w:ascii="Calibri" w:hAnsi="Calibri" w:cs="Calibri"/>
          </w:rPr>
          <w:delText>m</w:delText>
        </w:r>
      </w:del>
      <w:ins w:id="56" w:author="jamieechilds@gmail.com" w:date="2020-01-05T11:37:00Z">
        <w:r w:rsidR="004025F2">
          <w:rPr>
            <w:rFonts w:ascii="Calibri" w:hAnsi="Calibri" w:cs="Calibri"/>
          </w:rPr>
          <w:t xml:space="preserve"> were m</w:t>
        </w:r>
      </w:ins>
      <w:r w:rsidR="00F40393">
        <w:rPr>
          <w:rFonts w:ascii="Calibri" w:hAnsi="Calibri" w:cs="Calibri"/>
        </w:rPr>
        <w:t xml:space="preserve">ore </w:t>
      </w:r>
      <w:r w:rsidR="007636B5" w:rsidRPr="00E22873">
        <w:rPr>
          <w:rFonts w:ascii="Calibri" w:hAnsi="Calibri" w:cs="Calibri"/>
        </w:rPr>
        <w:t>wide</w:t>
      </w:r>
      <w:r w:rsidR="00F40393">
        <w:rPr>
          <w:rFonts w:ascii="Calibri" w:hAnsi="Calibri" w:cs="Calibri"/>
        </w:rPr>
        <w:t>ly</w:t>
      </w:r>
      <w:r w:rsidR="007636B5" w:rsidRPr="00E22873">
        <w:rPr>
          <w:rFonts w:ascii="Calibri" w:hAnsi="Calibri" w:cs="Calibri"/>
        </w:rPr>
        <w:t xml:space="preserve"> distribut</w:t>
      </w:r>
      <w:r w:rsidR="00F40393">
        <w:rPr>
          <w:rFonts w:ascii="Calibri" w:hAnsi="Calibri" w:cs="Calibri"/>
        </w:rPr>
        <w:t>ed across</w:t>
      </w:r>
      <w:r w:rsidR="00C17283" w:rsidRPr="00E22873">
        <w:rPr>
          <w:rFonts w:ascii="Calibri" w:hAnsi="Calibri" w:cs="Calibri"/>
        </w:rPr>
        <w:t xml:space="preserve"> the </w:t>
      </w:r>
      <w:commentRangeStart w:id="57"/>
      <w:r w:rsidR="00C17283" w:rsidRPr="00E22873">
        <w:rPr>
          <w:rFonts w:ascii="Calibri" w:hAnsi="Calibri" w:cs="Calibri"/>
        </w:rPr>
        <w:t>city</w:t>
      </w:r>
      <w:commentRangeEnd w:id="57"/>
      <w:r w:rsidR="00434308">
        <w:rPr>
          <w:rStyle w:val="CommentReference"/>
          <w:rFonts w:cs="Times New Roman"/>
        </w:rPr>
        <w:commentReference w:id="57"/>
      </w:r>
      <w:ins w:id="58" w:author="jamieechilds@gmail.com" w:date="2020-01-03T08:17:00Z">
        <w:r w:rsidR="00F83BFF">
          <w:rPr>
            <w:rFonts w:ascii="Calibri" w:hAnsi="Calibri" w:cs="Calibri"/>
          </w:rPr>
          <w:t>.</w:t>
        </w:r>
      </w:ins>
      <w:ins w:id="59" w:author="jamieechilds@gmail.com" w:date="2020-01-03T08:16:00Z">
        <w:r w:rsidR="003D4CC1">
          <w:rPr>
            <w:rFonts w:ascii="Calibri" w:hAnsi="Calibri" w:cs="Calibri"/>
          </w:rPr>
          <w:t xml:space="preserve"> </w:t>
        </w:r>
      </w:ins>
      <w:ins w:id="60" w:author="jamieechilds@gmail.com" w:date="2020-01-03T08:17:00Z">
        <w:r w:rsidR="00F83BFF">
          <w:rPr>
            <w:rFonts w:ascii="Calibri" w:hAnsi="Calibri" w:cs="Calibri"/>
          </w:rPr>
          <w:t xml:space="preserve"> </w:t>
        </w:r>
      </w:ins>
      <w:del w:id="61" w:author="jamieechilds@gmail.com" w:date="2020-01-03T08:17:00Z">
        <w:r w:rsidR="007636B5" w:rsidRPr="00E22873" w:rsidDel="00F83BFF">
          <w:rPr>
            <w:rFonts w:ascii="Calibri" w:hAnsi="Calibri" w:cs="Calibri"/>
          </w:rPr>
          <w:delText xml:space="preserve">. </w:delText>
        </w:r>
      </w:del>
      <w:r w:rsidR="00C02195">
        <w:rPr>
          <w:rFonts w:ascii="Calibri" w:hAnsi="Calibri" w:cs="Calibri"/>
        </w:rPr>
        <w:t>Overall r</w:t>
      </w:r>
      <w:r w:rsidR="00FA426F">
        <w:rPr>
          <w:rFonts w:ascii="Calibri" w:hAnsi="Calibri" w:cs="Calibri"/>
        </w:rPr>
        <w:t>at occurrence and abundance were higher in areas with more vacant lots, particularly during winter</w:t>
      </w:r>
      <w:r w:rsidR="00A54FDC">
        <w:rPr>
          <w:rFonts w:ascii="Calibri" w:hAnsi="Calibri" w:cs="Calibri"/>
        </w:rPr>
        <w:t>.</w:t>
      </w:r>
      <w:r w:rsidR="00A54FDC" w:rsidRPr="00E22873">
        <w:rPr>
          <w:rFonts w:ascii="Calibri" w:hAnsi="Calibri" w:cs="Calibri"/>
        </w:rPr>
        <w:t xml:space="preserve"> </w:t>
      </w:r>
      <w:r w:rsidR="00C02195">
        <w:rPr>
          <w:rFonts w:ascii="Calibri" w:hAnsi="Calibri" w:cs="Calibri"/>
        </w:rPr>
        <w:t>The abundance of</w:t>
      </w:r>
      <w:r w:rsidR="00A54FDC">
        <w:rPr>
          <w:rFonts w:ascii="Calibri" w:hAnsi="Calibri" w:cs="Calibri"/>
        </w:rPr>
        <w:t xml:space="preserve"> r</w:t>
      </w:r>
      <w:r w:rsidR="008241DA" w:rsidRPr="00E22873">
        <w:rPr>
          <w:rFonts w:ascii="Calibri" w:hAnsi="Calibri" w:cs="Calibri"/>
        </w:rPr>
        <w:t>oof rat</w:t>
      </w:r>
      <w:r w:rsidR="00C02195">
        <w:rPr>
          <w:rFonts w:ascii="Calibri" w:hAnsi="Calibri" w:cs="Calibri"/>
        </w:rPr>
        <w:t>s</w:t>
      </w:r>
      <w:r w:rsidR="008241DA" w:rsidRPr="00E22873">
        <w:rPr>
          <w:rFonts w:ascii="Calibri" w:hAnsi="Calibri" w:cs="Calibri"/>
        </w:rPr>
        <w:t xml:space="preserve"> </w:t>
      </w:r>
      <w:r w:rsidR="00A54FDC">
        <w:rPr>
          <w:rFonts w:ascii="Calibri" w:hAnsi="Calibri" w:cs="Calibri"/>
        </w:rPr>
        <w:t>and Norway rat</w:t>
      </w:r>
      <w:r w:rsidR="00C02195">
        <w:rPr>
          <w:rFonts w:ascii="Calibri" w:hAnsi="Calibri" w:cs="Calibri"/>
        </w:rPr>
        <w:t>s</w:t>
      </w:r>
      <w:r w:rsidR="00A54FDC">
        <w:rPr>
          <w:rFonts w:ascii="Calibri" w:hAnsi="Calibri" w:cs="Calibri"/>
        </w:rPr>
        <w:t xml:space="preserve"> </w:t>
      </w:r>
      <w:del w:id="62" w:author="Peterson, Anna Christine" w:date="2019-12-24T08:39:00Z">
        <w:r w:rsidR="00F40393" w:rsidDel="00A76B79">
          <w:rPr>
            <w:rFonts w:ascii="Calibri" w:hAnsi="Calibri" w:cs="Calibri"/>
          </w:rPr>
          <w:delText>abundance</w:delText>
        </w:r>
        <w:r w:rsidR="008241DA" w:rsidRPr="00E22873" w:rsidDel="00A76B79">
          <w:rPr>
            <w:rFonts w:ascii="Calibri" w:hAnsi="Calibri" w:cs="Calibri"/>
          </w:rPr>
          <w:delText xml:space="preserve"> </w:delText>
        </w:r>
        <w:r w:rsidR="00C02195" w:rsidDel="00A76B79">
          <w:rPr>
            <w:rFonts w:ascii="Calibri" w:hAnsi="Calibri" w:cs="Calibri"/>
          </w:rPr>
          <w:delText xml:space="preserve">also </w:delText>
        </w:r>
      </w:del>
      <w:r w:rsidR="00C02195">
        <w:rPr>
          <w:rFonts w:ascii="Calibri" w:hAnsi="Calibri" w:cs="Calibri"/>
        </w:rPr>
        <w:t>was</w:t>
      </w:r>
      <w:r w:rsidR="00D04860">
        <w:rPr>
          <w:rFonts w:ascii="Calibri" w:hAnsi="Calibri" w:cs="Calibri"/>
        </w:rPr>
        <w:t xml:space="preserve"> greater at flood affected sites</w:t>
      </w:r>
      <w:r w:rsidR="00BF5B3B">
        <w:rPr>
          <w:rFonts w:ascii="Calibri" w:hAnsi="Calibri" w:cs="Calibri"/>
        </w:rPr>
        <w:t>. Clusters of elevated roof and Norway rat abundance were detected in the lower-income Upper and Lower 9</w:t>
      </w:r>
      <w:r w:rsidR="00BF5B3B" w:rsidRPr="00776DBC">
        <w:rPr>
          <w:rFonts w:ascii="Calibri" w:hAnsi="Calibri" w:cs="Calibri"/>
          <w:vertAlign w:val="superscript"/>
        </w:rPr>
        <w:t>th</w:t>
      </w:r>
      <w:r w:rsidR="00BF5B3B">
        <w:rPr>
          <w:rFonts w:ascii="Calibri" w:hAnsi="Calibri" w:cs="Calibri"/>
        </w:rPr>
        <w:t xml:space="preserve"> Ward neighborhoods, which sustained severe flood damage and </w:t>
      </w:r>
      <w:r w:rsidR="00773166">
        <w:rPr>
          <w:rFonts w:ascii="Calibri" w:hAnsi="Calibri" w:cs="Calibri"/>
        </w:rPr>
        <w:t xml:space="preserve">extensive </w:t>
      </w:r>
      <w:r w:rsidR="00BF5B3B">
        <w:rPr>
          <w:rFonts w:ascii="Calibri" w:hAnsi="Calibri" w:cs="Calibri"/>
        </w:rPr>
        <w:t>abandonment.</w:t>
      </w:r>
      <w:r w:rsidR="00DC4B84">
        <w:rPr>
          <w:rFonts w:ascii="Calibri" w:hAnsi="Calibri" w:cs="Calibri"/>
        </w:rPr>
        <w:t xml:space="preserve"> </w:t>
      </w:r>
      <w:r w:rsidR="00BF5B3B">
        <w:rPr>
          <w:rFonts w:ascii="Calibri" w:hAnsi="Calibri" w:cs="Calibri"/>
        </w:rPr>
        <w:t xml:space="preserve">Consistent with this, we found that </w:t>
      </w:r>
      <w:r w:rsidR="00C02195">
        <w:rPr>
          <w:rFonts w:ascii="Calibri" w:hAnsi="Calibri" w:cs="Calibri"/>
        </w:rPr>
        <w:t>the f</w:t>
      </w:r>
      <w:r w:rsidR="00D04860">
        <w:rPr>
          <w:rFonts w:ascii="Calibri" w:hAnsi="Calibri" w:cs="Calibri"/>
        </w:rPr>
        <w:t>itness</w:t>
      </w:r>
      <w:r w:rsidR="00A54FDC">
        <w:rPr>
          <w:rFonts w:ascii="Calibri" w:hAnsi="Calibri" w:cs="Calibri"/>
        </w:rPr>
        <w:t xml:space="preserve"> of roof rats was higher </w:t>
      </w:r>
      <w:r w:rsidR="00DC4B84">
        <w:rPr>
          <w:rFonts w:ascii="Calibri" w:hAnsi="Calibri" w:cs="Calibri"/>
        </w:rPr>
        <w:t>in</w:t>
      </w:r>
      <w:r w:rsidR="00A54FDC">
        <w:rPr>
          <w:rFonts w:ascii="Calibri" w:hAnsi="Calibri" w:cs="Calibri"/>
        </w:rPr>
        <w:t xml:space="preserve"> flooded</w:t>
      </w:r>
      <w:r w:rsidR="00DC4B84">
        <w:rPr>
          <w:rFonts w:ascii="Calibri" w:hAnsi="Calibri" w:cs="Calibri"/>
        </w:rPr>
        <w:t xml:space="preserve"> areas</w:t>
      </w:r>
      <w:r w:rsidR="00A54FDC">
        <w:rPr>
          <w:rFonts w:ascii="Calibri" w:hAnsi="Calibri" w:cs="Calibri"/>
        </w:rPr>
        <w:t xml:space="preserve"> </w:t>
      </w:r>
      <w:r w:rsidR="00BF5B3B">
        <w:rPr>
          <w:rFonts w:ascii="Calibri" w:hAnsi="Calibri" w:cs="Calibri"/>
        </w:rPr>
        <w:t>and</w:t>
      </w:r>
      <w:r w:rsidR="00A54FDC">
        <w:rPr>
          <w:rFonts w:ascii="Calibri" w:hAnsi="Calibri" w:cs="Calibri"/>
        </w:rPr>
        <w:t xml:space="preserve"> the </w:t>
      </w:r>
      <w:commentRangeStart w:id="63"/>
      <w:r w:rsidR="00D04860">
        <w:rPr>
          <w:rFonts w:ascii="Calibri" w:hAnsi="Calibri" w:cs="Calibri"/>
        </w:rPr>
        <w:t>fitness</w:t>
      </w:r>
      <w:commentRangeEnd w:id="63"/>
      <w:r w:rsidR="00A76B79">
        <w:rPr>
          <w:rStyle w:val="CommentReference"/>
          <w:rFonts w:cs="Times New Roman"/>
        </w:rPr>
        <w:commentReference w:id="63"/>
      </w:r>
      <w:r w:rsidR="00D04860">
        <w:rPr>
          <w:rFonts w:ascii="Calibri" w:hAnsi="Calibri" w:cs="Calibri"/>
        </w:rPr>
        <w:t xml:space="preserve"> </w:t>
      </w:r>
      <w:r w:rsidR="00A54FDC">
        <w:rPr>
          <w:rFonts w:ascii="Calibri" w:hAnsi="Calibri" w:cs="Calibri"/>
        </w:rPr>
        <w:t>of Norway rats was higher in lower-income areas</w:t>
      </w:r>
      <w:r w:rsidR="00BF5B3B">
        <w:rPr>
          <w:rFonts w:ascii="Calibri" w:hAnsi="Calibri" w:cs="Calibri"/>
        </w:rPr>
        <w:t xml:space="preserve">. </w:t>
      </w:r>
      <w:r w:rsidR="009A290E">
        <w:rPr>
          <w:rFonts w:ascii="Calibri" w:hAnsi="Calibri" w:cs="Calibri"/>
        </w:rPr>
        <w:t xml:space="preserve">These results </w:t>
      </w:r>
      <w:r w:rsidR="00A31553">
        <w:rPr>
          <w:rFonts w:ascii="Calibri" w:hAnsi="Calibri" w:cs="Calibri"/>
        </w:rPr>
        <w:t xml:space="preserve">illustrate that </w:t>
      </w:r>
      <w:r w:rsidR="00F145CB">
        <w:rPr>
          <w:rFonts w:ascii="Calibri" w:hAnsi="Calibri" w:cs="Calibri"/>
        </w:rPr>
        <w:t>catastrophic disaster</w:t>
      </w:r>
      <w:r w:rsidR="00BF5B3B">
        <w:rPr>
          <w:rFonts w:ascii="Calibri" w:hAnsi="Calibri" w:cs="Calibri"/>
        </w:rPr>
        <w:t>s</w:t>
      </w:r>
      <w:r w:rsidR="00F145CB">
        <w:rPr>
          <w:rFonts w:ascii="Calibri" w:hAnsi="Calibri" w:cs="Calibri"/>
        </w:rPr>
        <w:t xml:space="preserve"> can leave </w:t>
      </w:r>
      <w:r w:rsidR="00A31553">
        <w:rPr>
          <w:rFonts w:ascii="Calibri" w:hAnsi="Calibri" w:cs="Calibri"/>
        </w:rPr>
        <w:t xml:space="preserve">indelible </w:t>
      </w:r>
      <w:r w:rsidR="00F145CB">
        <w:rPr>
          <w:rFonts w:ascii="Calibri" w:hAnsi="Calibri" w:cs="Calibri"/>
        </w:rPr>
        <w:t xml:space="preserve">socioecological </w:t>
      </w:r>
      <w:r w:rsidR="00A31553">
        <w:rPr>
          <w:rFonts w:ascii="Calibri" w:hAnsi="Calibri" w:cs="Calibri"/>
        </w:rPr>
        <w:t>signatures</w:t>
      </w:r>
      <w:r w:rsidR="00F772BE">
        <w:rPr>
          <w:rFonts w:ascii="Calibri" w:hAnsi="Calibri" w:cs="Calibri"/>
        </w:rPr>
        <w:t xml:space="preserve"> </w:t>
      </w:r>
      <w:r w:rsidR="00F145CB">
        <w:rPr>
          <w:rFonts w:ascii="Calibri" w:hAnsi="Calibri" w:cs="Calibri"/>
        </w:rPr>
        <w:t>in affected areas</w:t>
      </w:r>
      <w:r w:rsidR="00804237">
        <w:rPr>
          <w:rFonts w:ascii="Calibri" w:hAnsi="Calibri" w:cs="Calibri"/>
        </w:rPr>
        <w:t xml:space="preserve">. Our findings also </w:t>
      </w:r>
      <w:r w:rsidR="00F772BE">
        <w:rPr>
          <w:rFonts w:ascii="Calibri" w:hAnsi="Calibri" w:cs="Calibri"/>
        </w:rPr>
        <w:t xml:space="preserve">highlight how policy-driven differences in </w:t>
      </w:r>
      <w:r w:rsidR="00804237">
        <w:rPr>
          <w:rFonts w:ascii="Calibri" w:hAnsi="Calibri" w:cs="Calibri"/>
        </w:rPr>
        <w:t xml:space="preserve">post-disaster </w:t>
      </w:r>
      <w:r w:rsidR="006A042E">
        <w:rPr>
          <w:rFonts w:ascii="Calibri" w:hAnsi="Calibri" w:cs="Calibri"/>
        </w:rPr>
        <w:t>resettlement and rebuilding</w:t>
      </w:r>
      <w:r w:rsidR="00F772BE">
        <w:rPr>
          <w:rFonts w:ascii="Calibri" w:hAnsi="Calibri" w:cs="Calibri"/>
        </w:rPr>
        <w:t xml:space="preserve"> can </w:t>
      </w:r>
      <w:r w:rsidR="00012D90">
        <w:rPr>
          <w:rFonts w:ascii="Calibri" w:hAnsi="Calibri" w:cs="Calibri"/>
        </w:rPr>
        <w:t>fortify</w:t>
      </w:r>
      <w:r w:rsidR="00804237">
        <w:rPr>
          <w:rFonts w:ascii="Calibri" w:hAnsi="Calibri" w:cs="Calibri"/>
        </w:rPr>
        <w:t xml:space="preserve"> legacies of sociocultural</w:t>
      </w:r>
      <w:r w:rsidR="006A042E">
        <w:rPr>
          <w:rFonts w:ascii="Calibri" w:hAnsi="Calibri" w:cs="Calibri"/>
        </w:rPr>
        <w:t xml:space="preserve"> disparity</w:t>
      </w:r>
      <w:r w:rsidR="00804237">
        <w:rPr>
          <w:rFonts w:ascii="Calibri" w:hAnsi="Calibri" w:cs="Calibri"/>
        </w:rPr>
        <w:t xml:space="preserve"> by </w:t>
      </w:r>
      <w:r w:rsidR="00F772BE">
        <w:rPr>
          <w:rFonts w:ascii="Calibri" w:hAnsi="Calibri" w:cs="Calibri"/>
        </w:rPr>
        <w:t>elevat</w:t>
      </w:r>
      <w:r w:rsidR="00804237">
        <w:rPr>
          <w:rFonts w:ascii="Calibri" w:hAnsi="Calibri" w:cs="Calibri"/>
        </w:rPr>
        <w:t>ing rather than alleviating potential</w:t>
      </w:r>
      <w:r w:rsidR="00F772BE">
        <w:rPr>
          <w:rFonts w:ascii="Calibri" w:hAnsi="Calibri" w:cs="Calibri"/>
        </w:rPr>
        <w:t xml:space="preserve"> risks to human well-being.</w:t>
      </w:r>
    </w:p>
    <w:p w14:paraId="47052CD9" w14:textId="77777777" w:rsidR="00E71597" w:rsidRDefault="00E71597" w:rsidP="007B5DDA">
      <w:pPr>
        <w:spacing w:after="0" w:line="360" w:lineRule="auto"/>
        <w:rPr>
          <w:rFonts w:cstheme="majorBidi"/>
          <w:noProof/>
          <w:color w:val="000000"/>
          <w:sz w:val="24"/>
        </w:rPr>
      </w:pPr>
    </w:p>
    <w:p w14:paraId="37687219" w14:textId="77777777" w:rsidR="00E71597" w:rsidRDefault="00E71597" w:rsidP="007B5DDA">
      <w:pPr>
        <w:spacing w:after="0" w:line="360" w:lineRule="auto"/>
        <w:rPr>
          <w:rFonts w:cstheme="majorBidi"/>
          <w:noProof/>
          <w:color w:val="000000"/>
          <w:sz w:val="24"/>
        </w:rPr>
      </w:pPr>
    </w:p>
    <w:p w14:paraId="52DEF185" w14:textId="77777777" w:rsidR="00E71597" w:rsidRDefault="00E71597" w:rsidP="007B5DDA">
      <w:pPr>
        <w:spacing w:after="0" w:line="360" w:lineRule="auto"/>
        <w:rPr>
          <w:rFonts w:cstheme="majorBidi"/>
          <w:noProof/>
          <w:color w:val="000000"/>
          <w:sz w:val="24"/>
        </w:rPr>
      </w:pPr>
    </w:p>
    <w:p w14:paraId="5D54D24E" w14:textId="77777777" w:rsidR="00E71597" w:rsidRDefault="00E71597" w:rsidP="007B5DDA">
      <w:pPr>
        <w:spacing w:after="0" w:line="360" w:lineRule="auto"/>
        <w:rPr>
          <w:rFonts w:cstheme="majorBidi"/>
          <w:noProof/>
          <w:color w:val="000000"/>
          <w:sz w:val="24"/>
        </w:rPr>
      </w:pPr>
    </w:p>
    <w:p w14:paraId="09A6762F" w14:textId="77777777" w:rsidR="00E71597" w:rsidRDefault="00E71597" w:rsidP="007B5DDA">
      <w:pPr>
        <w:spacing w:after="0" w:line="360" w:lineRule="auto"/>
        <w:rPr>
          <w:rFonts w:cstheme="majorBidi"/>
          <w:noProof/>
          <w:color w:val="000000"/>
          <w:sz w:val="24"/>
        </w:rPr>
      </w:pPr>
    </w:p>
    <w:p w14:paraId="03E893DB" w14:textId="77777777" w:rsidR="00E71597" w:rsidRDefault="00E71597" w:rsidP="007B5DDA">
      <w:pPr>
        <w:spacing w:after="0" w:line="360" w:lineRule="auto"/>
        <w:rPr>
          <w:rFonts w:cstheme="majorBidi"/>
          <w:noProof/>
          <w:color w:val="000000"/>
          <w:sz w:val="24"/>
        </w:rPr>
      </w:pPr>
    </w:p>
    <w:p w14:paraId="0D8E7788" w14:textId="77777777" w:rsidR="00E71597" w:rsidRDefault="00E71597" w:rsidP="007B5DDA">
      <w:pPr>
        <w:spacing w:after="0" w:line="360" w:lineRule="auto"/>
        <w:rPr>
          <w:rFonts w:cstheme="majorBidi"/>
          <w:noProof/>
          <w:color w:val="000000"/>
          <w:sz w:val="24"/>
        </w:rPr>
      </w:pPr>
    </w:p>
    <w:p w14:paraId="155AA4F0" w14:textId="77777777" w:rsidR="00E71597" w:rsidRDefault="00E71597" w:rsidP="007B5DDA">
      <w:pPr>
        <w:spacing w:after="0" w:line="360" w:lineRule="auto"/>
        <w:rPr>
          <w:rFonts w:cstheme="majorBidi"/>
          <w:noProof/>
          <w:color w:val="000000"/>
          <w:sz w:val="24"/>
        </w:rPr>
      </w:pPr>
    </w:p>
    <w:p w14:paraId="68128927" w14:textId="2555DE42" w:rsidR="00E71597" w:rsidRDefault="00E71597" w:rsidP="007B5DDA">
      <w:pPr>
        <w:spacing w:after="0" w:line="360" w:lineRule="auto"/>
        <w:rPr>
          <w:rFonts w:cstheme="majorBidi"/>
          <w:noProof/>
          <w:color w:val="000000"/>
          <w:sz w:val="24"/>
        </w:rPr>
      </w:pPr>
    </w:p>
    <w:p w14:paraId="6A3C5EDE" w14:textId="77777777" w:rsidR="007875F6" w:rsidRDefault="007875F6" w:rsidP="007B5DDA">
      <w:pPr>
        <w:spacing w:after="0" w:line="360" w:lineRule="auto"/>
        <w:rPr>
          <w:rFonts w:cstheme="majorBidi"/>
          <w:noProof/>
          <w:color w:val="000000"/>
          <w:sz w:val="24"/>
        </w:rPr>
      </w:pPr>
    </w:p>
    <w:p w14:paraId="543084A4" w14:textId="43081353" w:rsidR="00C921D9" w:rsidRPr="00D20B4A" w:rsidRDefault="00E71597" w:rsidP="00D20B4A">
      <w:pPr>
        <w:spacing w:after="0" w:line="360" w:lineRule="auto"/>
        <w:rPr>
          <w:rFonts w:cstheme="majorBidi"/>
          <w:b/>
          <w:noProof/>
          <w:color w:val="000000"/>
        </w:rPr>
      </w:pPr>
      <w:commentRangeStart w:id="64"/>
      <w:r w:rsidRPr="00D20B4A">
        <w:rPr>
          <w:rFonts w:cstheme="majorBidi"/>
          <w:b/>
          <w:noProof/>
          <w:color w:val="000000"/>
        </w:rPr>
        <w:t>INTRODUCTION</w:t>
      </w:r>
      <w:commentRangeEnd w:id="64"/>
      <w:r w:rsidR="00A76B79">
        <w:rPr>
          <w:rStyle w:val="CommentReference"/>
          <w:rFonts w:cs="Times New Roman"/>
        </w:rPr>
        <w:commentReference w:id="64"/>
      </w:r>
    </w:p>
    <w:p w14:paraId="455A1A6C" w14:textId="5B9F668A" w:rsidR="00E02E09" w:rsidRDefault="00B10F27" w:rsidP="00E56B56">
      <w:pPr>
        <w:spacing w:after="0" w:line="360" w:lineRule="auto"/>
        <w:jc w:val="both"/>
        <w:rPr>
          <w:ins w:id="65" w:author="jamieechilds@gmail.com" w:date="2020-01-04T08:55:00Z"/>
          <w:rFonts w:cs="Times New Roman"/>
          <w:color w:val="000000"/>
        </w:rPr>
      </w:pPr>
      <w:r w:rsidRPr="00145279">
        <w:rPr>
          <w:rFonts w:cs="Calibri"/>
        </w:rPr>
        <w:t>Interest in disaster recovery</w:t>
      </w:r>
      <w:r w:rsidR="00591875" w:rsidRPr="00145279">
        <w:rPr>
          <w:rFonts w:cs="Calibri"/>
        </w:rPr>
        <w:t xml:space="preserve"> is on the rise, </w:t>
      </w:r>
      <w:ins w:id="66" w:author="jamieechilds@gmail.com" w:date="2020-01-04T08:23:00Z">
        <w:r w:rsidR="00112A03">
          <w:rPr>
            <w:rFonts w:cs="Calibri"/>
          </w:rPr>
          <w:t xml:space="preserve">driven </w:t>
        </w:r>
      </w:ins>
      <w:r w:rsidR="006143D9" w:rsidRPr="00145279">
        <w:rPr>
          <w:rFonts w:cstheme="majorBidi"/>
        </w:rPr>
        <w:t>in</w:t>
      </w:r>
      <w:ins w:id="67" w:author="jamieechilds@gmail.com" w:date="2020-01-04T08:23:00Z">
        <w:r w:rsidR="00112A03">
          <w:rPr>
            <w:rFonts w:cstheme="majorBidi"/>
          </w:rPr>
          <w:t xml:space="preserve"> large</w:t>
        </w:r>
      </w:ins>
      <w:r w:rsidR="006143D9" w:rsidRPr="00145279">
        <w:rPr>
          <w:rFonts w:cstheme="majorBidi"/>
        </w:rPr>
        <w:t xml:space="preserve"> part b</w:t>
      </w:r>
      <w:ins w:id="68" w:author="jamieechilds@gmail.com" w:date="2020-01-04T08:24:00Z">
        <w:r w:rsidR="00112A03">
          <w:rPr>
            <w:rFonts w:cstheme="majorBidi"/>
          </w:rPr>
          <w:t>y</w:t>
        </w:r>
      </w:ins>
      <w:del w:id="69" w:author="jamieechilds@gmail.com" w:date="2020-01-04T08:24:00Z">
        <w:r w:rsidR="006143D9" w:rsidRPr="00145279" w:rsidDel="00112A03">
          <w:rPr>
            <w:rFonts w:cstheme="majorBidi"/>
          </w:rPr>
          <w:delText>ecause</w:delText>
        </w:r>
      </w:del>
      <w:r w:rsidR="004411C4" w:rsidRPr="00145279">
        <w:rPr>
          <w:rFonts w:cstheme="majorBidi"/>
        </w:rPr>
        <w:t xml:space="preserve"> </w:t>
      </w:r>
      <w:r w:rsidR="00053737" w:rsidRPr="00145279">
        <w:rPr>
          <w:rFonts w:cs="Times New Roman"/>
        </w:rPr>
        <w:t xml:space="preserve">the </w:t>
      </w:r>
      <w:r w:rsidR="00053737" w:rsidRPr="00145279">
        <w:rPr>
          <w:rFonts w:cs="Times New Roman"/>
          <w:color w:val="000000"/>
        </w:rPr>
        <w:t xml:space="preserve">magnitude and </w:t>
      </w:r>
      <w:ins w:id="70" w:author="jamieechilds@gmail.com" w:date="2020-01-04T08:28:00Z">
        <w:r w:rsidR="003E27B6">
          <w:rPr>
            <w:rFonts w:cs="Times New Roman"/>
            <w:color w:val="000000"/>
          </w:rPr>
          <w:t xml:space="preserve">increased frequency </w:t>
        </w:r>
      </w:ins>
      <w:ins w:id="71" w:author="jamieechilds@gmail.com" w:date="2020-01-04T08:29:00Z">
        <w:r w:rsidR="003E27B6">
          <w:rPr>
            <w:rFonts w:cs="Times New Roman"/>
            <w:color w:val="000000"/>
          </w:rPr>
          <w:t>of extreme weather eve</w:t>
        </w:r>
      </w:ins>
      <w:ins w:id="72" w:author="jamieechilds@gmail.com" w:date="2020-01-04T08:30:00Z">
        <w:r w:rsidR="003E27B6">
          <w:rPr>
            <w:rFonts w:cs="Times New Roman"/>
            <w:color w:val="000000"/>
          </w:rPr>
          <w:t xml:space="preserve">nts. </w:t>
        </w:r>
      </w:ins>
      <w:del w:id="73" w:author="jamieechilds@gmail.com" w:date="2020-01-04T08:29:00Z">
        <w:r w:rsidR="00053737" w:rsidRPr="00145279" w:rsidDel="003E27B6">
          <w:rPr>
            <w:rFonts w:cs="Times New Roman"/>
            <w:color w:val="000000"/>
          </w:rPr>
          <w:delText>occurrence</w:delText>
        </w:r>
      </w:del>
      <w:del w:id="74" w:author="jamieechilds@gmail.com" w:date="2020-01-04T08:24:00Z">
        <w:r w:rsidR="00053737" w:rsidRPr="00145279" w:rsidDel="003E27B6">
          <w:rPr>
            <w:rFonts w:cs="Times New Roman"/>
            <w:color w:val="000000"/>
          </w:rPr>
          <w:delText xml:space="preserve"> of disasters are expected to escalate</w:delText>
        </w:r>
      </w:del>
      <w:ins w:id="75" w:author="jamieechilds@gmail.com" w:date="2020-01-04T08:25:00Z">
        <w:r w:rsidR="003E27B6">
          <w:rPr>
            <w:rFonts w:cs="Times New Roman"/>
            <w:color w:val="000000"/>
          </w:rPr>
          <w:t>These once atypical</w:t>
        </w:r>
      </w:ins>
      <w:ins w:id="76" w:author="jamieechilds@gmail.com" w:date="2020-01-04T08:30:00Z">
        <w:r w:rsidR="003E27B6">
          <w:rPr>
            <w:rFonts w:cs="Times New Roman"/>
            <w:color w:val="000000"/>
          </w:rPr>
          <w:t xml:space="preserve"> occur</w:t>
        </w:r>
      </w:ins>
      <w:ins w:id="77" w:author="jamieechilds@gmail.com" w:date="2020-01-04T08:31:00Z">
        <w:r w:rsidR="003E27B6">
          <w:rPr>
            <w:rFonts w:cs="Times New Roman"/>
            <w:color w:val="000000"/>
          </w:rPr>
          <w:t>r</w:t>
        </w:r>
      </w:ins>
      <w:ins w:id="78" w:author="jamieechilds@gmail.com" w:date="2020-01-04T08:30:00Z">
        <w:r w:rsidR="003E27B6">
          <w:rPr>
            <w:rFonts w:cs="Times New Roman"/>
            <w:color w:val="000000"/>
          </w:rPr>
          <w:t xml:space="preserve">ences </w:t>
        </w:r>
      </w:ins>
      <w:ins w:id="79" w:author="jamieechilds@gmail.com" w:date="2020-01-04T08:25:00Z">
        <w:r w:rsidR="003E27B6">
          <w:rPr>
            <w:rFonts w:cs="Times New Roman"/>
            <w:color w:val="000000"/>
          </w:rPr>
          <w:t xml:space="preserve">are </w:t>
        </w:r>
      </w:ins>
      <w:ins w:id="80" w:author="jamieechilds@gmail.com" w:date="2020-01-04T08:26:00Z">
        <w:r w:rsidR="003E27B6">
          <w:rPr>
            <w:rFonts w:cs="Times New Roman"/>
            <w:color w:val="000000"/>
          </w:rPr>
          <w:t>in large part</w:t>
        </w:r>
      </w:ins>
      <w:ins w:id="81" w:author="jamieechilds@gmail.com" w:date="2020-01-04T08:30:00Z">
        <w:r w:rsidR="003E27B6">
          <w:rPr>
            <w:rFonts w:cs="Times New Roman"/>
            <w:color w:val="000000"/>
          </w:rPr>
          <w:t xml:space="preserve"> attributed to</w:t>
        </w:r>
      </w:ins>
      <w:ins w:id="82" w:author="jamieechilds@gmail.com" w:date="2020-01-04T08:26:00Z">
        <w:r w:rsidR="003E27B6">
          <w:rPr>
            <w:rFonts w:cs="Times New Roman"/>
            <w:color w:val="000000"/>
          </w:rPr>
          <w:t xml:space="preserve"> climate variability</w:t>
        </w:r>
      </w:ins>
      <w:ins w:id="83" w:author="jamieechilds@gmail.com" w:date="2020-01-03T08:25:00Z">
        <w:r w:rsidR="00DD2F91">
          <w:rPr>
            <w:rFonts w:cs="Times New Roman"/>
            <w:color w:val="000000"/>
          </w:rPr>
          <w:t xml:space="preserve"> </w:t>
        </w:r>
      </w:ins>
      <w:ins w:id="84" w:author="jamieechilds@gmail.com" w:date="2020-01-04T08:26:00Z">
        <w:r w:rsidR="003E27B6">
          <w:rPr>
            <w:rFonts w:cs="Times New Roman"/>
            <w:color w:val="000000"/>
          </w:rPr>
          <w:t>which is projected to increase stead</w:t>
        </w:r>
      </w:ins>
      <w:ins w:id="85" w:author="jamieechilds@gmail.com" w:date="2020-01-04T08:27:00Z">
        <w:r w:rsidR="003E27B6">
          <w:rPr>
            <w:rFonts w:cs="Times New Roman"/>
            <w:color w:val="000000"/>
          </w:rPr>
          <w:t>ily over the next century</w:t>
        </w:r>
      </w:ins>
      <w:ins w:id="86" w:author="jamieechilds@gmail.com" w:date="2020-01-04T08:31:00Z">
        <w:r w:rsidR="003E27B6">
          <w:rPr>
            <w:rFonts w:cs="Times New Roman"/>
            <w:color w:val="000000"/>
          </w:rPr>
          <w:t xml:space="preserve"> with rising temperatures</w:t>
        </w:r>
      </w:ins>
      <w:ins w:id="87" w:author="jamieechilds@gmail.com" w:date="2020-01-04T08:27:00Z">
        <w:r w:rsidR="003E27B6">
          <w:rPr>
            <w:rFonts w:cs="Times New Roman"/>
            <w:color w:val="000000"/>
          </w:rPr>
          <w:t xml:space="preserve">. </w:t>
        </w:r>
      </w:ins>
      <w:del w:id="88" w:author="jamieechilds@gmail.com" w:date="2020-01-03T08:25:00Z">
        <w:r w:rsidR="00053737" w:rsidRPr="00145279" w:rsidDel="00DD2F91">
          <w:rPr>
            <w:rFonts w:cs="Times New Roman"/>
            <w:color w:val="000000"/>
          </w:rPr>
          <w:delText>, w</w:delText>
        </w:r>
      </w:del>
      <w:del w:id="89" w:author="jamieechilds@gmail.com" w:date="2020-01-03T08:26:00Z">
        <w:r w:rsidR="00053737" w:rsidRPr="00145279" w:rsidDel="00DD2F91">
          <w:rPr>
            <w:rFonts w:cs="Times New Roman"/>
            <w:color w:val="000000"/>
          </w:rPr>
          <w:delText>ith e</w:delText>
        </w:r>
      </w:del>
      <w:del w:id="90" w:author="jamieechilds@gmail.com" w:date="2020-01-04T08:32:00Z">
        <w:r w:rsidR="00053737" w:rsidRPr="00145279" w:rsidDel="003E27B6">
          <w:rPr>
            <w:rFonts w:cs="Times New Roman"/>
            <w:color w:val="000000"/>
          </w:rPr>
          <w:delText>xtreme weather-related</w:delText>
        </w:r>
      </w:del>
      <w:ins w:id="91" w:author="jamieechilds@gmail.com" w:date="2020-01-04T08:32:00Z">
        <w:r w:rsidR="003E27B6">
          <w:rPr>
            <w:rFonts w:cs="Times New Roman"/>
            <w:color w:val="000000"/>
          </w:rPr>
          <w:t xml:space="preserve">These </w:t>
        </w:r>
      </w:ins>
      <w:del w:id="92" w:author="jamieechilds@gmail.com" w:date="2020-01-04T08:32:00Z">
        <w:r w:rsidR="00053737" w:rsidRPr="00145279" w:rsidDel="003E27B6">
          <w:rPr>
            <w:rFonts w:cs="Times New Roman"/>
            <w:color w:val="000000"/>
          </w:rPr>
          <w:delText xml:space="preserve"> </w:delText>
        </w:r>
      </w:del>
      <w:r w:rsidR="00053737" w:rsidRPr="00145279">
        <w:rPr>
          <w:rFonts w:cs="Times New Roman"/>
          <w:color w:val="000000"/>
        </w:rPr>
        <w:t>events</w:t>
      </w:r>
      <w:del w:id="93" w:author="jamieechilds@gmail.com" w:date="2020-01-03T08:27:00Z">
        <w:r w:rsidR="00053737" w:rsidRPr="00145279" w:rsidDel="00DD2F91">
          <w:rPr>
            <w:rFonts w:cs="Times New Roman"/>
            <w:color w:val="000000"/>
          </w:rPr>
          <w:delText xml:space="preserve"> becoming more severe</w:delText>
        </w:r>
      </w:del>
      <w:del w:id="94" w:author="jamieechilds@gmail.com" w:date="2020-01-03T08:24:00Z">
        <w:r w:rsidR="00053737" w:rsidRPr="00145279" w:rsidDel="00DD2F91">
          <w:rPr>
            <w:rFonts w:cs="Times New Roman"/>
            <w:color w:val="000000"/>
          </w:rPr>
          <w:delText xml:space="preserve"> and more frequent,</w:delText>
        </w:r>
      </w:del>
      <w:del w:id="95" w:author="jamieechilds@gmail.com" w:date="2020-01-03T08:25:00Z">
        <w:r w:rsidR="00053737" w:rsidRPr="00145279" w:rsidDel="00DD2F91">
          <w:rPr>
            <w:rFonts w:cs="Times New Roman"/>
            <w:color w:val="000000"/>
          </w:rPr>
          <w:delText xml:space="preserve"> and with</w:delText>
        </w:r>
      </w:del>
      <w:del w:id="96" w:author="jamieechilds@gmail.com" w:date="2020-01-03T08:27:00Z">
        <w:r w:rsidR="00053737" w:rsidRPr="00145279" w:rsidDel="009840DD">
          <w:rPr>
            <w:rFonts w:cs="Times New Roman"/>
            <w:color w:val="000000"/>
          </w:rPr>
          <w:delText xml:space="preserve"> the</w:delText>
        </w:r>
      </w:del>
      <w:ins w:id="97" w:author="jamieechilds@gmail.com" w:date="2020-01-03T08:27:00Z">
        <w:r w:rsidR="009840DD">
          <w:rPr>
            <w:rFonts w:cs="Times New Roman"/>
            <w:color w:val="000000"/>
          </w:rPr>
          <w:t xml:space="preserve"> wil</w:t>
        </w:r>
      </w:ins>
      <w:ins w:id="98" w:author="jamieechilds@gmail.com" w:date="2020-01-03T08:28:00Z">
        <w:r w:rsidR="009840DD">
          <w:rPr>
            <w:rFonts w:cs="Times New Roman"/>
            <w:color w:val="000000"/>
          </w:rPr>
          <w:t xml:space="preserve">l </w:t>
        </w:r>
      </w:ins>
      <w:ins w:id="99" w:author="jamieechilds@gmail.com" w:date="2020-01-03T08:27:00Z">
        <w:r w:rsidR="009840DD">
          <w:rPr>
            <w:rFonts w:cs="Times New Roman"/>
            <w:color w:val="000000"/>
          </w:rPr>
          <w:t>dispropor</w:t>
        </w:r>
      </w:ins>
      <w:ins w:id="100" w:author="jamieechilds@gmail.com" w:date="2020-01-04T08:37:00Z">
        <w:r w:rsidR="002A2283">
          <w:rPr>
            <w:rFonts w:cs="Times New Roman"/>
            <w:color w:val="000000"/>
          </w:rPr>
          <w:t>t</w:t>
        </w:r>
      </w:ins>
      <w:ins w:id="101" w:author="jamieechilds@gmail.com" w:date="2020-01-04T08:48:00Z">
        <w:r w:rsidR="00E02E09">
          <w:rPr>
            <w:rFonts w:cs="Times New Roman"/>
            <w:color w:val="000000"/>
          </w:rPr>
          <w:t>i</w:t>
        </w:r>
      </w:ins>
      <w:ins w:id="102" w:author="jamieechilds@gmail.com" w:date="2020-01-04T08:37:00Z">
        <w:r w:rsidR="002A2283">
          <w:rPr>
            <w:rFonts w:cs="Times New Roman"/>
            <w:color w:val="000000"/>
          </w:rPr>
          <w:t>onat</w:t>
        </w:r>
      </w:ins>
      <w:ins w:id="103" w:author="jamieechilds@gmail.com" w:date="2020-01-04T08:48:00Z">
        <w:r w:rsidR="00E02E09">
          <w:rPr>
            <w:rFonts w:cs="Times New Roman"/>
            <w:color w:val="000000"/>
          </w:rPr>
          <w:t>e</w:t>
        </w:r>
      </w:ins>
      <w:ins w:id="104" w:author="jamieechilds@gmail.com" w:date="2020-01-04T08:37:00Z">
        <w:r w:rsidR="002A2283">
          <w:rPr>
            <w:rFonts w:cs="Times New Roman"/>
            <w:color w:val="000000"/>
          </w:rPr>
          <w:t>ly</w:t>
        </w:r>
      </w:ins>
      <w:ins w:id="105" w:author="jamieechilds@gmail.com" w:date="2020-01-03T08:27:00Z">
        <w:r w:rsidR="009840DD">
          <w:rPr>
            <w:rFonts w:cs="Times New Roman"/>
            <w:color w:val="000000"/>
          </w:rPr>
          <w:t xml:space="preserve"> </w:t>
        </w:r>
      </w:ins>
      <w:ins w:id="106" w:author="jamieechilds@gmail.com" w:date="2020-01-03T08:28:00Z">
        <w:r w:rsidR="009840DD">
          <w:rPr>
            <w:rFonts w:cs="Times New Roman"/>
            <w:color w:val="000000"/>
          </w:rPr>
          <w:t>a</w:t>
        </w:r>
      </w:ins>
      <w:ins w:id="107" w:author="jamieechilds@gmail.com" w:date="2020-01-03T08:27:00Z">
        <w:r w:rsidR="009840DD">
          <w:rPr>
            <w:rFonts w:cs="Times New Roman"/>
            <w:color w:val="000000"/>
          </w:rPr>
          <w:t xml:space="preserve">ffect </w:t>
        </w:r>
      </w:ins>
      <w:del w:id="108" w:author="jamieechilds@gmail.com" w:date="2020-01-04T08:33:00Z">
        <w:r w:rsidR="00053737" w:rsidRPr="00145279" w:rsidDel="003E27B6">
          <w:rPr>
            <w:rFonts w:cs="Times New Roman"/>
            <w:color w:val="000000"/>
          </w:rPr>
          <w:delText xml:space="preserve"> </w:delText>
        </w:r>
      </w:del>
      <w:r w:rsidR="00053737" w:rsidRPr="00145279">
        <w:rPr>
          <w:rFonts w:cs="Times New Roman"/>
          <w:color w:val="000000"/>
        </w:rPr>
        <w:t>population</w:t>
      </w:r>
      <w:ins w:id="109" w:author="jamieechilds@gmail.com" w:date="2020-01-03T08:28:00Z">
        <w:r w:rsidR="009840DD">
          <w:rPr>
            <w:rFonts w:cs="Times New Roman"/>
            <w:color w:val="000000"/>
          </w:rPr>
          <w:t>s</w:t>
        </w:r>
      </w:ins>
      <w:r w:rsidR="00053737" w:rsidRPr="00145279">
        <w:rPr>
          <w:rFonts w:cs="Times New Roman"/>
          <w:color w:val="000000"/>
        </w:rPr>
        <w:t xml:space="preserve"> of </w:t>
      </w:r>
      <w:r w:rsidR="0065013F">
        <w:rPr>
          <w:rFonts w:cs="Times New Roman"/>
          <w:color w:val="000000"/>
        </w:rPr>
        <w:t xml:space="preserve">vulnerable </w:t>
      </w:r>
      <w:r w:rsidR="00053737" w:rsidRPr="00145279">
        <w:rPr>
          <w:rFonts w:cs="Times New Roman"/>
          <w:color w:val="000000"/>
        </w:rPr>
        <w:t>coastal cities</w:t>
      </w:r>
      <w:ins w:id="110" w:author="jamieechilds@gmail.com" w:date="2020-01-04T08:33:00Z">
        <w:r w:rsidR="003E27B6">
          <w:rPr>
            <w:rFonts w:cs="Times New Roman"/>
            <w:color w:val="000000"/>
          </w:rPr>
          <w:t xml:space="preserve">, </w:t>
        </w:r>
      </w:ins>
      <w:ins w:id="111" w:author="jamieechilds@gmail.com" w:date="2020-01-04T08:34:00Z">
        <w:r w:rsidR="003E27B6">
          <w:rPr>
            <w:rFonts w:cs="Times New Roman"/>
            <w:color w:val="000000"/>
          </w:rPr>
          <w:t xml:space="preserve">in </w:t>
        </w:r>
        <w:r w:rsidR="001C4395">
          <w:rPr>
            <w:rFonts w:cs="Times New Roman"/>
            <w:color w:val="000000"/>
          </w:rPr>
          <w:t xml:space="preserve">underdeveloped countries </w:t>
        </w:r>
      </w:ins>
      <w:ins w:id="112" w:author="jamieechilds@gmail.com" w:date="2020-01-04T08:35:00Z">
        <w:r w:rsidR="001C4395">
          <w:rPr>
            <w:rFonts w:cs="Times New Roman"/>
            <w:color w:val="000000"/>
          </w:rPr>
          <w:t xml:space="preserve">with large populations living in locations lacking </w:t>
        </w:r>
      </w:ins>
      <w:ins w:id="113" w:author="jamieechilds@gmail.com" w:date="2020-01-04T08:46:00Z">
        <w:r w:rsidR="000703DC">
          <w:rPr>
            <w:rFonts w:cs="Times New Roman"/>
            <w:color w:val="000000"/>
          </w:rPr>
          <w:t xml:space="preserve">effective </w:t>
        </w:r>
      </w:ins>
      <w:ins w:id="114" w:author="jamieechilds@gmail.com" w:date="2020-01-04T08:35:00Z">
        <w:r w:rsidR="001C4395">
          <w:rPr>
            <w:rFonts w:cs="Times New Roman"/>
            <w:color w:val="000000"/>
          </w:rPr>
          <w:t>infrast</w:t>
        </w:r>
      </w:ins>
      <w:ins w:id="115" w:author="jamieechilds@gmail.com" w:date="2020-01-04T08:50:00Z">
        <w:r w:rsidR="00E02E09">
          <w:rPr>
            <w:rFonts w:cs="Times New Roman"/>
            <w:color w:val="000000"/>
          </w:rPr>
          <w:t>r</w:t>
        </w:r>
      </w:ins>
      <w:ins w:id="116" w:author="jamieechilds@gmail.com" w:date="2020-01-04T08:36:00Z">
        <w:r w:rsidR="001C4395">
          <w:rPr>
            <w:rFonts w:cs="Times New Roman"/>
            <w:color w:val="000000"/>
          </w:rPr>
          <w:t>uctu</w:t>
        </w:r>
      </w:ins>
      <w:ins w:id="117" w:author="jamieechilds@gmail.com" w:date="2020-01-04T08:50:00Z">
        <w:r w:rsidR="00E02E09">
          <w:rPr>
            <w:rFonts w:cs="Times New Roman"/>
            <w:color w:val="000000"/>
          </w:rPr>
          <w:t>r</w:t>
        </w:r>
      </w:ins>
      <w:ins w:id="118" w:author="jamieechilds@gmail.com" w:date="2020-01-04T08:36:00Z">
        <w:r w:rsidR="001C4395">
          <w:rPr>
            <w:rFonts w:cs="Times New Roman"/>
            <w:color w:val="000000"/>
          </w:rPr>
          <w:t xml:space="preserve">e to provide health and critical resources such a clean water and sanitation </w:t>
        </w:r>
      </w:ins>
      <w:ins w:id="119" w:author="jamieechilds@gmail.com" w:date="2020-01-04T08:50:00Z">
        <w:r w:rsidR="00E02E09">
          <w:rPr>
            <w:rFonts w:cs="Times New Roman"/>
            <w:color w:val="000000"/>
          </w:rPr>
          <w:t>even in the best of times</w:t>
        </w:r>
      </w:ins>
      <w:ins w:id="120" w:author="jamieechilds@gmail.com" w:date="2020-01-04T08:51:00Z">
        <w:r w:rsidR="00E02E09">
          <w:rPr>
            <w:rFonts w:cs="Times New Roman"/>
            <w:color w:val="000000"/>
          </w:rPr>
          <w:t>. However</w:t>
        </w:r>
      </w:ins>
      <w:ins w:id="121" w:author="jamieechilds@gmail.com" w:date="2020-01-04T08:54:00Z">
        <w:r w:rsidR="00E02E09">
          <w:rPr>
            <w:rFonts w:cs="Times New Roman"/>
            <w:color w:val="000000"/>
          </w:rPr>
          <w:t>,</w:t>
        </w:r>
      </w:ins>
      <w:ins w:id="122" w:author="jamieechilds@gmail.com" w:date="2020-01-04T08:51:00Z">
        <w:r w:rsidR="00E02E09">
          <w:rPr>
            <w:rFonts w:cs="Times New Roman"/>
            <w:color w:val="000000"/>
          </w:rPr>
          <w:t xml:space="preserve"> as hurrican</w:t>
        </w:r>
      </w:ins>
      <w:ins w:id="123" w:author="jamieechilds@gmail.com" w:date="2020-01-04T08:52:00Z">
        <w:r w:rsidR="00E02E09">
          <w:rPr>
            <w:rFonts w:cs="Times New Roman"/>
            <w:color w:val="000000"/>
          </w:rPr>
          <w:t xml:space="preserve">es </w:t>
        </w:r>
      </w:ins>
      <w:ins w:id="124" w:author="jamieechilds@gmail.com" w:date="2020-01-04T08:48:00Z">
        <w:r w:rsidR="00E02E09">
          <w:rPr>
            <w:rFonts w:cs="Times New Roman"/>
            <w:color w:val="000000"/>
          </w:rPr>
          <w:t xml:space="preserve">Katrina </w:t>
        </w:r>
      </w:ins>
      <w:ins w:id="125" w:author="jamieechilds@gmail.com" w:date="2020-01-04T08:52:00Z">
        <w:r w:rsidR="00E02E09">
          <w:rPr>
            <w:rFonts w:cs="Times New Roman"/>
            <w:color w:val="000000"/>
          </w:rPr>
          <w:t xml:space="preserve">and </w:t>
        </w:r>
      </w:ins>
      <w:ins w:id="126" w:author="jamieechilds@gmail.com" w:date="2020-01-04T08:53:00Z">
        <w:r w:rsidR="00E02E09">
          <w:rPr>
            <w:rFonts w:cs="Times New Roman"/>
            <w:color w:val="000000"/>
          </w:rPr>
          <w:t xml:space="preserve">Sandy </w:t>
        </w:r>
      </w:ins>
      <w:ins w:id="127" w:author="jamieechilds@gmail.com" w:date="2020-01-04T08:48:00Z">
        <w:r w:rsidR="00E02E09">
          <w:rPr>
            <w:rFonts w:cs="Times New Roman"/>
            <w:color w:val="000000"/>
          </w:rPr>
          <w:t>demonstrated</w:t>
        </w:r>
      </w:ins>
      <w:ins w:id="128" w:author="jamieechilds@gmail.com" w:date="2020-01-04T08:53:00Z">
        <w:r w:rsidR="00E02E09">
          <w:rPr>
            <w:rFonts w:cs="Times New Roman"/>
            <w:color w:val="000000"/>
          </w:rPr>
          <w:t>, irrespective of national wealth,</w:t>
        </w:r>
      </w:ins>
      <w:ins w:id="129" w:author="jamieechilds@gmail.com" w:date="2020-01-04T08:48:00Z">
        <w:r w:rsidR="00E02E09">
          <w:rPr>
            <w:rFonts w:cs="Times New Roman"/>
            <w:color w:val="000000"/>
          </w:rPr>
          <w:t xml:space="preserve"> no countries </w:t>
        </w:r>
      </w:ins>
      <w:ins w:id="130" w:author="jamieechilds@gmail.com" w:date="2020-01-04T08:54:00Z">
        <w:r w:rsidR="00E02E09">
          <w:rPr>
            <w:rFonts w:cs="Times New Roman"/>
            <w:color w:val="000000"/>
          </w:rPr>
          <w:t xml:space="preserve">are </w:t>
        </w:r>
      </w:ins>
      <w:ins w:id="131" w:author="jamieechilds@gmail.com" w:date="2020-01-04T08:48:00Z">
        <w:r w:rsidR="00E02E09">
          <w:rPr>
            <w:rFonts w:cs="Times New Roman"/>
            <w:color w:val="000000"/>
          </w:rPr>
          <w:t>spared</w:t>
        </w:r>
      </w:ins>
      <w:ins w:id="132" w:author="jamieechilds@gmail.com" w:date="2020-01-04T08:35:00Z">
        <w:r w:rsidR="001C4395">
          <w:rPr>
            <w:rFonts w:cs="Times New Roman"/>
            <w:color w:val="000000"/>
          </w:rPr>
          <w:t xml:space="preserve">. </w:t>
        </w:r>
      </w:ins>
      <w:ins w:id="133" w:author="jamieechilds@gmail.com" w:date="2020-01-04T08:54:00Z">
        <w:r w:rsidR="00E02E09">
          <w:rPr>
            <w:rFonts w:cs="Times New Roman"/>
            <w:color w:val="000000"/>
          </w:rPr>
          <w:t xml:space="preserve">The population size of </w:t>
        </w:r>
      </w:ins>
      <w:ins w:id="134" w:author="jamieechilds@gmail.com" w:date="2020-01-04T08:55:00Z">
        <w:r w:rsidR="00E02E09">
          <w:rPr>
            <w:rFonts w:cs="Times New Roman"/>
            <w:color w:val="000000"/>
          </w:rPr>
          <w:t>persons living in coastal cities is</w:t>
        </w:r>
      </w:ins>
      <w:r w:rsidR="00053737" w:rsidRPr="00145279">
        <w:rPr>
          <w:rFonts w:cs="Times New Roman"/>
          <w:color w:val="000000"/>
        </w:rPr>
        <w:t xml:space="preserve"> projected to double over the coming decades </w:t>
      </w:r>
      <w:r w:rsidR="00ED1512">
        <w:rPr>
          <w:rFonts w:cs="Times New Roman"/>
          <w:color w:val="000000"/>
        </w:rPr>
        <w:fldChar w:fldCharType="begin">
          <w:fldData xml:space="preserve">PEVuZE5vdGU+PENpdGU+PEF1dGhvcj5TbWFsbDwvQXV0aG9yPjxZZWFyPjIwMDM8L1llYXI+PFJl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</w:fldData>
        </w:fldChar>
      </w:r>
      <w:r w:rsidR="00182DEC">
        <w:rPr>
          <w:rFonts w:cs="Times New Roman"/>
          <w:color w:val="000000"/>
        </w:rPr>
        <w:instrText xml:space="preserve"> ADDIN EN.CITE </w:instrText>
      </w:r>
      <w:r w:rsidR="00182DEC">
        <w:rPr>
          <w:rFonts w:cs="Times New Roman"/>
          <w:color w:val="000000"/>
        </w:rPr>
        <w:fldChar w:fldCharType="begin">
          <w:fldData xml:space="preserve">PEVuZE5vdGU+PENpdGU+PEF1dGhvcj5TbWFsbDwvQXV0aG9yPjxZZWFyPjIwMDM8L1llYXI+PFJl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</w:fldData>
        </w:fldChar>
      </w:r>
      <w:r w:rsidR="00182DEC">
        <w:rPr>
          <w:rFonts w:cs="Times New Roman"/>
          <w:color w:val="000000"/>
        </w:rPr>
        <w:instrText xml:space="preserve"> ADDIN EN.CITE.DATA </w:instrText>
      </w:r>
      <w:r w:rsidR="00182DEC">
        <w:rPr>
          <w:rFonts w:cs="Times New Roman"/>
          <w:color w:val="000000"/>
        </w:rPr>
      </w:r>
      <w:r w:rsidR="00182DEC">
        <w:rPr>
          <w:rFonts w:cs="Times New Roman"/>
          <w:color w:val="000000"/>
        </w:rPr>
        <w:fldChar w:fldCharType="end"/>
      </w:r>
      <w:r w:rsidR="00ED1512">
        <w:rPr>
          <w:rFonts w:cs="Times New Roman"/>
          <w:color w:val="000000"/>
        </w:rPr>
      </w:r>
      <w:r w:rsidR="00ED1512">
        <w:rPr>
          <w:rFonts w:cs="Times New Roman"/>
          <w:color w:val="000000"/>
        </w:rPr>
        <w:fldChar w:fldCharType="separate"/>
      </w:r>
      <w:r w:rsidR="00182DEC">
        <w:rPr>
          <w:rFonts w:cs="Times New Roman"/>
          <w:noProof/>
          <w:color w:val="000000"/>
        </w:rPr>
        <w:t>(</w:t>
      </w:r>
      <w:hyperlink w:anchor="_ENREF_47" w:tooltip="Small, 2003 #1659" w:history="1">
        <w:r w:rsidR="003D6938">
          <w:rPr>
            <w:rFonts w:cs="Times New Roman"/>
            <w:noProof/>
            <w:color w:val="000000"/>
          </w:rPr>
          <w:t>Small and Nicholls 2003</w:t>
        </w:r>
      </w:hyperlink>
      <w:r w:rsidR="00182DEC">
        <w:rPr>
          <w:rFonts w:cs="Times New Roman"/>
          <w:noProof/>
          <w:color w:val="000000"/>
        </w:rPr>
        <w:t xml:space="preserve">, </w:t>
      </w:r>
      <w:hyperlink w:anchor="_ENREF_51" w:tooltip="Webster, 2005 #1660" w:history="1">
        <w:r w:rsidR="003D6938">
          <w:rPr>
            <w:rFonts w:cs="Times New Roman"/>
            <w:noProof/>
            <w:color w:val="000000"/>
          </w:rPr>
          <w:t>Webster et al. 2005</w:t>
        </w:r>
      </w:hyperlink>
      <w:r w:rsidR="00182DEC">
        <w:rPr>
          <w:rFonts w:cs="Times New Roman"/>
          <w:noProof/>
          <w:color w:val="000000"/>
        </w:rPr>
        <w:t xml:space="preserve">, </w:t>
      </w:r>
      <w:hyperlink w:anchor="_ENREF_12" w:tooltip="Elsner, 2008 #1661" w:history="1">
        <w:r w:rsidR="003D6938">
          <w:rPr>
            <w:rFonts w:cs="Times New Roman"/>
            <w:noProof/>
            <w:color w:val="000000"/>
          </w:rPr>
          <w:t>Elsner et al. 2008</w:t>
        </w:r>
      </w:hyperlink>
      <w:r w:rsidR="00182DEC">
        <w:rPr>
          <w:rFonts w:cs="Times New Roman"/>
          <w:noProof/>
          <w:color w:val="000000"/>
        </w:rPr>
        <w:t xml:space="preserve">, </w:t>
      </w:r>
      <w:hyperlink w:anchor="_ENREF_41" w:tooltip="Rahmstorf, 2011 #1662" w:history="1">
        <w:r w:rsidR="003D6938">
          <w:rPr>
            <w:rFonts w:cs="Times New Roman"/>
            <w:noProof/>
            <w:color w:val="000000"/>
          </w:rPr>
          <w:t>Rahmstorf and Coumou 2011</w:t>
        </w:r>
      </w:hyperlink>
      <w:r w:rsidR="00182DEC">
        <w:rPr>
          <w:rFonts w:cs="Times New Roman"/>
          <w:noProof/>
          <w:color w:val="000000"/>
        </w:rPr>
        <w:t xml:space="preserve">, </w:t>
      </w:r>
      <w:hyperlink w:anchor="_ENREF_26" w:tooltip="Leaning, 2013 #1534" w:history="1">
        <w:r w:rsidR="003D6938">
          <w:rPr>
            <w:rFonts w:cs="Times New Roman"/>
            <w:noProof/>
            <w:color w:val="000000"/>
          </w:rPr>
          <w:t>Leaning and Guha-Sapir 2013</w:t>
        </w:r>
      </w:hyperlink>
      <w:r w:rsidR="00182DEC">
        <w:rPr>
          <w:rFonts w:cs="Times New Roman"/>
          <w:noProof/>
          <w:color w:val="000000"/>
        </w:rPr>
        <w:t>)</w:t>
      </w:r>
      <w:r w:rsidR="00ED1512">
        <w:rPr>
          <w:rFonts w:cs="Times New Roman"/>
          <w:color w:val="000000"/>
        </w:rPr>
        <w:fldChar w:fldCharType="end"/>
      </w:r>
      <w:ins w:id="135" w:author="Peterson, Anna Christine" w:date="2019-12-24T08:42:00Z">
        <w:r w:rsidR="00A76B79">
          <w:rPr>
            <w:rFonts w:cs="Times New Roman"/>
            <w:color w:val="000000"/>
          </w:rPr>
          <w:t>.</w:t>
        </w:r>
      </w:ins>
      <w:r w:rsidR="00053737" w:rsidRPr="00145279">
        <w:rPr>
          <w:rFonts w:cs="Times New Roman"/>
          <w:color w:val="000000"/>
        </w:rPr>
        <w:t xml:space="preserve"> </w:t>
      </w:r>
    </w:p>
    <w:p w14:paraId="75C20290" w14:textId="77777777" w:rsidR="00E02E09" w:rsidRDefault="00E02E09" w:rsidP="00E56B56">
      <w:pPr>
        <w:spacing w:after="0" w:line="360" w:lineRule="auto"/>
        <w:jc w:val="both"/>
        <w:rPr>
          <w:ins w:id="136" w:author="jamieechilds@gmail.com" w:date="2020-01-04T08:55:00Z"/>
          <w:rFonts w:cs="Times New Roman"/>
          <w:color w:val="000000"/>
        </w:rPr>
      </w:pPr>
    </w:p>
    <w:p w14:paraId="38BA23D9" w14:textId="12531D13" w:rsidR="00145279" w:rsidDel="00E02E09" w:rsidRDefault="007C578C" w:rsidP="00E56B56">
      <w:pPr>
        <w:spacing w:after="0" w:line="360" w:lineRule="auto"/>
        <w:jc w:val="both"/>
        <w:rPr>
          <w:del w:id="137" w:author="jamieechilds@gmail.com" w:date="2020-01-04T08:55:00Z"/>
          <w:rFonts w:cs="Times New Roman"/>
          <w:color w:val="000000"/>
        </w:rPr>
      </w:pPr>
      <w:r>
        <w:rPr>
          <w:rFonts w:cs="Times New Roman"/>
          <w:color w:val="000000"/>
        </w:rPr>
        <w:t xml:space="preserve">As work on disaster </w:t>
      </w:r>
      <w:ins w:id="138" w:author="jamieechilds@gmail.com" w:date="2020-01-03T08:29:00Z">
        <w:r w:rsidR="00A64FE7">
          <w:rPr>
            <w:rFonts w:cs="Times New Roman"/>
            <w:color w:val="000000"/>
          </w:rPr>
          <w:t xml:space="preserve">prevention and </w:t>
        </w:r>
      </w:ins>
      <w:r>
        <w:rPr>
          <w:rFonts w:cs="Times New Roman"/>
          <w:color w:val="000000"/>
        </w:rPr>
        <w:t xml:space="preserve">recovery has grown, so has </w:t>
      </w:r>
      <w:r w:rsidR="008C515A">
        <w:rPr>
          <w:rFonts w:cs="Times New Roman"/>
          <w:color w:val="000000"/>
        </w:rPr>
        <w:t>appreciation for the possibility</w:t>
      </w:r>
      <w:r w:rsidR="00156D37" w:rsidRPr="00145279">
        <w:rPr>
          <w:rFonts w:cs="Times New Roman"/>
          <w:color w:val="000000"/>
        </w:rPr>
        <w:t xml:space="preserve"> that response efforts can result in</w:t>
      </w:r>
      <w:r w:rsidR="00145279" w:rsidRPr="00145279">
        <w:rPr>
          <w:rFonts w:cs="Times New Roman"/>
          <w:color w:val="000000"/>
        </w:rPr>
        <w:t xml:space="preserve"> unanticipated and undesirable outcomes</w:t>
      </w:r>
      <w:r w:rsidR="00EA1679">
        <w:rPr>
          <w:rFonts w:cs="Times New Roman"/>
          <w:color w:val="000000"/>
        </w:rPr>
        <w:t>,</w:t>
      </w:r>
      <w:r w:rsidR="00145279">
        <w:rPr>
          <w:rFonts w:cs="Times New Roman"/>
          <w:color w:val="000000"/>
        </w:rPr>
        <w:t xml:space="preserve"> including</w:t>
      </w:r>
      <w:r w:rsidR="00145279" w:rsidRPr="00145279">
        <w:rPr>
          <w:rFonts w:cs="Times New Roman"/>
          <w:color w:val="000000"/>
        </w:rPr>
        <w:t xml:space="preserve"> </w:t>
      </w:r>
      <w:r w:rsidR="00145279">
        <w:rPr>
          <w:rFonts w:cs="Times New Roman"/>
          <w:color w:val="000000"/>
        </w:rPr>
        <w:t>amplification- rather than mitigation- of public health risks</w:t>
      </w:r>
      <w:r w:rsidR="00C73F30">
        <w:rPr>
          <w:rFonts w:cs="Times New Roman"/>
          <w:color w:val="000000"/>
        </w:rPr>
        <w:t xml:space="preserve"> </w:t>
      </w:r>
      <w:r w:rsidR="00BD017A">
        <w:rPr>
          <w:rFonts w:cs="Times New Roman"/>
          <w:color w:val="000000"/>
        </w:rPr>
        <w:fldChar w:fldCharType="begin"/>
      </w:r>
      <w:r w:rsidR="00BD017A">
        <w:rPr>
          <w:rFonts w:cs="Times New Roman"/>
          <w:color w:val="000000"/>
        </w:rPr>
        <w:instrText xml:space="preserve"> ADDIN EN.CITE &lt;EndNote&gt;&lt;Cite&gt;&lt;Author&gt;Rael&lt;/Author&gt;&lt;Year&gt;2016&lt;/Year&gt;&lt;RecNum&gt;1507&lt;/RecNum&gt;&lt;DisplayText&gt;(Rael et al. 2016)&lt;/DisplayText&gt;&lt;record&gt;&lt;rec-number&gt;1507&lt;/rec-number&gt;&lt;foreign-keys&gt;&lt;key app="EN" db-id="2wz9rved2vpst6efdflp2f5epdxpeep0rt90"&gt;1507&lt;/key&gt;&lt;/foreign-keys&gt;&lt;ref-type name="Journal Article"&gt;17&lt;/ref-type&gt;&lt;contributors&gt;&lt;authors&gt;&lt;author&gt;Rael, R. C.&lt;/author&gt;&lt;author&gt;Peterson, A. C.&lt;/author&gt;&lt;author&gt;Ghersi, B. M.&lt;/author&gt;&lt;author&gt;Childs, J.&lt;/author&gt;&lt;author&gt;Blum, M. J.&lt;/author&gt;&lt;/authors&gt;&lt;/contributors&gt;&lt;auth-address&gt;Department of Ecology and Evolutionary Biology, Tulane University, New Orleans, LA, USA. rrael@tulane.edu.&amp;#xD;Tulane-Xavier Center for Bioenvironmental Research, 627 Lindy Boggs Center for Energy and Biotechnology, 6823 St. Charles Ave., New Orleans, LA, 70118, USA. rrael@tulane.edu.&amp;#xD;Department of Ecology and Evolutionary Biology, Tulane University, New Orleans, LA, USA.&amp;#xD;Yale School of Public Health, New Haven, CT, USA.&amp;#xD;Tulane-Xavier Center for Bioenvironmental Research, 627 Lindy Boggs Center for Energy and Biotechnology, 6823 St. Charles Ave., New Orleans, LA, 70118, USA.&lt;/auth-address&gt;&lt;titles&gt;&lt;title&gt;Disturbance, Reassembly, and Disease Risk in Socioecological Systems&lt;/title&gt;&lt;secondary-title&gt;Ecohealth&lt;/secondary-title&gt;&lt;alt-title&gt;EcoHealth&lt;/alt-title&gt;&lt;/titles&gt;&lt;periodical&gt;&lt;full-title&gt;Ecohealth&lt;/full-title&gt;&lt;/periodical&gt;&lt;alt-periodical&gt;&lt;full-title&gt;Ecohealth&lt;/full-title&gt;&lt;/alt-periodical&gt;&lt;dates&gt;&lt;year&gt;2016&lt;/year&gt;&lt;pub-dates&gt;&lt;date&gt;Sep 15&lt;/date&gt;&lt;/pub-dates&gt;&lt;/dates&gt;&lt;isbn&gt;1612-9210 (Electronic)&amp;#xD;1612-9202 (Linking)&lt;/isbn&gt;&lt;accession-num&gt;27638470&lt;/accession-num&gt;&lt;urls&gt;&lt;related-urls&gt;&lt;url&gt;http://www.ncbi.nlm.nih.gov/pubmed/27638470&lt;/url&gt;&lt;/related-urls&gt;&lt;/urls&gt;&lt;electronic-resource-num&gt;10.1007/s10393-016-1157-1&lt;/electronic-resource-num&gt;&lt;/record&gt;&lt;/Cite&gt;&lt;/EndNote&gt;</w:instrText>
      </w:r>
      <w:r w:rsidR="00BD017A">
        <w:rPr>
          <w:rFonts w:cs="Times New Roman"/>
          <w:color w:val="000000"/>
        </w:rPr>
        <w:fldChar w:fldCharType="separate"/>
      </w:r>
      <w:r w:rsidR="00BD017A">
        <w:rPr>
          <w:rFonts w:cs="Times New Roman"/>
          <w:noProof/>
          <w:color w:val="000000"/>
        </w:rPr>
        <w:t>(</w:t>
      </w:r>
      <w:hyperlink w:anchor="_ENREF_40" w:tooltip="Rael, 2016 #1507" w:history="1">
        <w:r w:rsidR="003D6938">
          <w:rPr>
            <w:rFonts w:cs="Times New Roman"/>
            <w:noProof/>
            <w:color w:val="000000"/>
          </w:rPr>
          <w:t>Rael et al. 2016</w:t>
        </w:r>
      </w:hyperlink>
      <w:r w:rsidR="00BD017A">
        <w:rPr>
          <w:rFonts w:cs="Times New Roman"/>
          <w:noProof/>
          <w:color w:val="000000"/>
        </w:rPr>
        <w:t>)</w:t>
      </w:r>
      <w:r w:rsidR="00BD017A">
        <w:rPr>
          <w:rFonts w:cs="Times New Roman"/>
          <w:color w:val="000000"/>
        </w:rPr>
        <w:fldChar w:fldCharType="end"/>
      </w:r>
      <w:r w:rsidR="00145279">
        <w:rPr>
          <w:rFonts w:cs="Times New Roman"/>
          <w:color w:val="000000"/>
        </w:rPr>
        <w:t xml:space="preserve">. </w:t>
      </w:r>
    </w:p>
    <w:p w14:paraId="691ADA75" w14:textId="242DE8D8" w:rsidR="000730F7" w:rsidRPr="00D20B4A" w:rsidDel="00E02E09" w:rsidRDefault="000730F7">
      <w:pPr>
        <w:spacing w:after="0" w:line="360" w:lineRule="auto"/>
        <w:jc w:val="both"/>
        <w:rPr>
          <w:del w:id="139" w:author="jamieechilds@gmail.com" w:date="2020-01-04T08:55:00Z"/>
          <w:rFonts w:cstheme="majorBidi"/>
        </w:rPr>
        <w:pPrChange w:id="140" w:author="jamieechilds@gmail.com" w:date="2020-01-04T08:55:00Z">
          <w:pPr>
            <w:spacing w:after="0" w:line="360" w:lineRule="auto"/>
          </w:pPr>
        </w:pPrChange>
      </w:pPr>
    </w:p>
    <w:p w14:paraId="3DD33C82" w14:textId="20F4344B" w:rsidR="00C73F30" w:rsidRDefault="00955057" w:rsidP="00E56B56">
      <w:pPr>
        <w:spacing w:after="0" w:line="360" w:lineRule="auto"/>
        <w:jc w:val="both"/>
        <w:rPr>
          <w:rFonts w:cstheme="majorBidi"/>
        </w:rPr>
      </w:pPr>
      <w:r>
        <w:rPr>
          <w:rFonts w:cs="Arial"/>
        </w:rPr>
        <w:t xml:space="preserve">It is well understood that disasters can result in </w:t>
      </w:r>
      <w:r w:rsidR="00D20B4A" w:rsidRPr="00B95640">
        <w:rPr>
          <w:rFonts w:cstheme="majorBidi"/>
        </w:rPr>
        <w:t>deleterious public health outcomes</w:t>
      </w:r>
      <w:r>
        <w:rPr>
          <w:rFonts w:cstheme="majorBidi"/>
        </w:rPr>
        <w:t xml:space="preserve"> </w:t>
      </w:r>
      <w:r w:rsidR="0058137B">
        <w:rPr>
          <w:rFonts w:cstheme="majorBidi"/>
        </w:rPr>
        <w:fldChar w:fldCharType="begin"/>
      </w:r>
      <w:r w:rsidR="00182DEC">
        <w:rPr>
          <w:rFonts w:cstheme="majorBidi"/>
        </w:rPr>
        <w:instrText xml:space="preserve"> ADDIN EN.CITE &lt;EndNote&gt;&lt;Cite&gt;&lt;Author&gt;Leaning&lt;/Author&gt;&lt;Year&gt;2013&lt;/Year&gt;&lt;RecNum&gt;1534&lt;/RecNum&gt;&lt;DisplayText&gt;(Leaning and Guha-Sapir 2013)&lt;/DisplayText&gt;&lt;record&gt;&lt;rec-number&gt;1534&lt;/rec-number&gt;&lt;foreign-keys&gt;&lt;key app="EN" db-id="2wz9rved2vpst6efdflp2f5epdxpeep0rt90"&gt;1534&lt;/key&gt;&lt;/foreign-keys&gt;&lt;ref-type name="Journal Article"&gt;17&lt;/ref-type&gt;&lt;contributors&gt;&lt;authors&gt;&lt;author&gt;Leaning, J.&lt;/author&gt;&lt;author&gt;Guha-Sapir, D.&lt;/author&gt;&lt;/authors&gt;&lt;/contributors&gt;&lt;auth-address&gt;From the Francois-Xavier Bagnoud Center for Health and Human Rights, Harvard School of Public Health, Boston (J.L.); and the World Health Organization Collaborating Center for Research on the Epidemiology of Disasters, Institute of Health and Society, University of Louvain, Brussels (D.G.-S.).&lt;/auth-address&gt;&lt;titles&gt;&lt;title&gt;Natural disasters, armed conflict, and public health&lt;/title&gt;&lt;secondary-title&gt;N Engl J Med&lt;/secondary-title&gt;&lt;alt-title&gt;The New England journal of medicine&lt;/alt-title&gt;&lt;/titles&gt;&lt;periodical&gt;&lt;full-title&gt;N Engl J Med&lt;/full-title&gt;&lt;/periodical&gt;&lt;pages&gt;1836-42&lt;/pages&gt;&lt;volume&gt;369&lt;/volume&gt;&lt;number&gt;19&lt;/number&gt;&lt;keywords&gt;&lt;keyword&gt;*Disasters/history&lt;/keyword&gt;&lt;keyword&gt;Epidemiologic Methods&lt;/keyword&gt;&lt;keyword&gt;History, 20th Century&lt;/keyword&gt;&lt;keyword&gt;History, 21st Century&lt;/keyword&gt;&lt;keyword&gt;Humans&lt;/keyword&gt;&lt;keyword&gt;Practice Guidelines as Topic&lt;/keyword&gt;&lt;keyword&gt;*Public Health/history&lt;/keyword&gt;&lt;keyword&gt;Relief Work&lt;/keyword&gt;&lt;keyword&gt;*Warfare&lt;/keyword&gt;&lt;/keywords&gt;&lt;dates&gt;&lt;year&gt;2013&lt;/year&gt;&lt;pub-dates&gt;&lt;date&gt;Nov 07&lt;/date&gt;&lt;/pub-dates&gt;&lt;/dates&gt;&lt;isbn&gt;1533-4406 (Electronic)&amp;#xD;0028-4793 (Linking)&lt;/isbn&gt;&lt;accession-num&gt;24195550&lt;/accession-num&gt;&lt;urls&gt;&lt;related-urls&gt;&lt;url&gt;http://www.ncbi.nlm.nih.gov/pubmed/24195550&lt;/url&gt;&lt;/related-urls&gt;&lt;/urls&gt;&lt;electronic-resource-num&gt;10.1056/NEJMra1109877&lt;/electronic-resource-num&gt;&lt;/record&gt;&lt;/Cite&gt;&lt;/EndNote&gt;</w:instrText>
      </w:r>
      <w:r w:rsidR="0058137B">
        <w:rPr>
          <w:rFonts w:cstheme="majorBidi"/>
        </w:rPr>
        <w:fldChar w:fldCharType="separate"/>
      </w:r>
      <w:r w:rsidR="00182DEC">
        <w:rPr>
          <w:rFonts w:cstheme="majorBidi"/>
          <w:noProof/>
        </w:rPr>
        <w:t>(</w:t>
      </w:r>
      <w:hyperlink w:anchor="_ENREF_26" w:tooltip="Leaning, 2013 #1534" w:history="1">
        <w:r w:rsidR="003D6938">
          <w:rPr>
            <w:rFonts w:cstheme="majorBidi"/>
            <w:noProof/>
          </w:rPr>
          <w:t>Leaning and Guha-Sapir 2013</w:t>
        </w:r>
      </w:hyperlink>
      <w:r w:rsidR="00182DEC">
        <w:rPr>
          <w:rFonts w:cstheme="majorBidi"/>
          <w:noProof/>
        </w:rPr>
        <w:t>)</w:t>
      </w:r>
      <w:r w:rsidR="0058137B">
        <w:rPr>
          <w:rFonts w:cstheme="majorBidi"/>
        </w:rPr>
        <w:fldChar w:fldCharType="end"/>
      </w:r>
      <w:del w:id="141" w:author="jamieechilds@gmail.com" w:date="2020-01-04T08:56:00Z">
        <w:r w:rsidR="000730F7" w:rsidRPr="00B95640" w:rsidDel="00506602">
          <w:rPr>
            <w:rFonts w:cstheme="majorBidi"/>
          </w:rPr>
          <w:delText xml:space="preserve">. </w:delText>
        </w:r>
        <w:r w:rsidR="00C73F30" w:rsidDel="00506602">
          <w:rPr>
            <w:rFonts w:cs="Calibri"/>
          </w:rPr>
          <w:delText>B</w:delText>
        </w:r>
      </w:del>
      <w:ins w:id="142" w:author="jamieechilds@gmail.com" w:date="2020-01-04T08:56:00Z">
        <w:r w:rsidR="00506602">
          <w:rPr>
            <w:rFonts w:cs="Calibri"/>
          </w:rPr>
          <w:t xml:space="preserve"> b</w:t>
        </w:r>
      </w:ins>
      <w:r w:rsidR="00C73F30">
        <w:rPr>
          <w:rFonts w:cs="Calibri"/>
        </w:rPr>
        <w:t xml:space="preserve">y </w:t>
      </w:r>
      <w:r w:rsidR="00C73F30" w:rsidRPr="00145279">
        <w:rPr>
          <w:rFonts w:cs="Calibri"/>
        </w:rPr>
        <w:t>distu</w:t>
      </w:r>
      <w:r w:rsidR="00C73F30">
        <w:rPr>
          <w:rFonts w:cs="Calibri"/>
        </w:rPr>
        <w:t>rbing</w:t>
      </w:r>
      <w:r w:rsidR="00C73F30" w:rsidRPr="00145279">
        <w:rPr>
          <w:rFonts w:cs="Calibri"/>
        </w:rPr>
        <w:t xml:space="preserve"> </w:t>
      </w:r>
      <w:r w:rsidR="00C73F30">
        <w:rPr>
          <w:rFonts w:cs="Calibri"/>
        </w:rPr>
        <w:t>built and natural environments</w:t>
      </w:r>
      <w:ins w:id="143" w:author="jamieechilds@gmail.com" w:date="2020-01-04T08:56:00Z">
        <w:r w:rsidR="00506602">
          <w:rPr>
            <w:rFonts w:cs="Calibri"/>
          </w:rPr>
          <w:t xml:space="preserve"> at times </w:t>
        </w:r>
      </w:ins>
      <w:del w:id="144" w:author="jamieechilds@gmail.com" w:date="2020-01-04T08:56:00Z">
        <w:r w:rsidR="00C73F30" w:rsidDel="00506602">
          <w:rPr>
            <w:rFonts w:cs="Calibri"/>
          </w:rPr>
          <w:delText>,</w:delText>
        </w:r>
        <w:r w:rsidR="00C73F30" w:rsidRPr="00145279" w:rsidDel="00506602">
          <w:rPr>
            <w:rFonts w:cs="Calibri"/>
          </w:rPr>
          <w:delText xml:space="preserve"> </w:delText>
        </w:r>
        <w:r w:rsidR="00C73F30" w:rsidDel="00506602">
          <w:rPr>
            <w:rFonts w:cstheme="majorBidi"/>
          </w:rPr>
          <w:delText>d</w:delText>
        </w:r>
        <w:r w:rsidR="00931491" w:rsidRPr="00B95640" w:rsidDel="00506602">
          <w:rPr>
            <w:rFonts w:cstheme="majorBidi"/>
          </w:rPr>
          <w:delText>isasters can</w:delText>
        </w:r>
        <w:r w:rsidDel="00506602">
          <w:rPr>
            <w:rFonts w:cstheme="majorBidi"/>
          </w:rPr>
          <w:delText xml:space="preserve"> </w:delText>
        </w:r>
        <w:r w:rsidR="002B2F0F" w:rsidRPr="00B95640" w:rsidDel="00506602">
          <w:rPr>
            <w:rFonts w:cstheme="majorBidi"/>
          </w:rPr>
          <w:delText>result in</w:delText>
        </w:r>
      </w:del>
      <w:ins w:id="145" w:author="jamieechilds@gmail.com" w:date="2020-01-04T08:57:00Z">
        <w:r w:rsidR="00506602">
          <w:rPr>
            <w:rFonts w:cstheme="majorBidi"/>
          </w:rPr>
          <w:t>enhancing</w:t>
        </w:r>
      </w:ins>
      <w:r w:rsidR="002B2F0F" w:rsidRPr="00B95640">
        <w:rPr>
          <w:rFonts w:cstheme="majorBidi"/>
        </w:rPr>
        <w:t xml:space="preserve"> conditions </w:t>
      </w:r>
      <w:del w:id="146" w:author="jamieechilds@gmail.com" w:date="2020-01-04T08:57:00Z">
        <w:r w:rsidR="002B2F0F" w:rsidRPr="00B95640" w:rsidDel="00506602">
          <w:rPr>
            <w:rFonts w:cstheme="majorBidi"/>
          </w:rPr>
          <w:delText>tha</w:delText>
        </w:r>
      </w:del>
      <w:ins w:id="147" w:author="jamieechilds@gmail.com" w:date="2020-01-04T08:57:00Z">
        <w:r w:rsidR="00506602">
          <w:rPr>
            <w:rFonts w:cstheme="majorBidi"/>
          </w:rPr>
          <w:t xml:space="preserve">for the </w:t>
        </w:r>
      </w:ins>
      <w:del w:id="148" w:author="jamieechilds@gmail.com" w:date="2020-01-04T08:57:00Z">
        <w:r w:rsidR="002B2F0F" w:rsidRPr="00B95640" w:rsidDel="00506602">
          <w:rPr>
            <w:rFonts w:cstheme="majorBidi"/>
          </w:rPr>
          <w:delText xml:space="preserve">t </w:delText>
        </w:r>
        <w:r w:rsidR="00A30D6F" w:rsidRPr="00B95640" w:rsidDel="00506602">
          <w:rPr>
            <w:rFonts w:cstheme="majorBidi"/>
          </w:rPr>
          <w:delText>promote</w:delText>
        </w:r>
        <w:r w:rsidR="00D20B4A" w:rsidRPr="00B95640" w:rsidDel="00506602">
          <w:rPr>
            <w:rFonts w:cstheme="majorBidi"/>
          </w:rPr>
          <w:delText xml:space="preserve"> </w:delText>
        </w:r>
      </w:del>
      <w:r w:rsidR="00D20B4A" w:rsidRPr="00B95640">
        <w:rPr>
          <w:rFonts w:cstheme="majorBidi"/>
        </w:rPr>
        <w:t xml:space="preserve">transmission of vector borne </w:t>
      </w:r>
      <w:ins w:id="149" w:author="jamieechilds@gmail.com" w:date="2020-01-04T08:57:00Z">
        <w:r w:rsidR="00506602">
          <w:rPr>
            <w:rFonts w:cstheme="majorBidi"/>
          </w:rPr>
          <w:t xml:space="preserve">and zoonotic </w:t>
        </w:r>
      </w:ins>
      <w:r w:rsidR="00D20B4A" w:rsidRPr="00B95640">
        <w:rPr>
          <w:rFonts w:cstheme="majorBidi"/>
        </w:rPr>
        <w:t>pathogens</w:t>
      </w:r>
      <w:ins w:id="150" w:author="jamieechilds@gmail.com" w:date="2020-01-04T08:58:00Z">
        <w:r w:rsidR="00506602">
          <w:rPr>
            <w:rFonts w:cstheme="majorBidi"/>
          </w:rPr>
          <w:t xml:space="preserve">. Examples </w:t>
        </w:r>
      </w:ins>
      <w:ins w:id="151" w:author="jamieechilds@gmail.com" w:date="2020-01-04T09:00:00Z">
        <w:r w:rsidR="00506602">
          <w:rPr>
            <w:rFonts w:cstheme="majorBidi"/>
          </w:rPr>
          <w:t xml:space="preserve">include </w:t>
        </w:r>
      </w:ins>
      <w:ins w:id="152" w:author="jamieechilds@gmail.com" w:date="2020-01-04T09:01:00Z">
        <w:r w:rsidR="00506602">
          <w:rPr>
            <w:rFonts w:cstheme="majorBidi"/>
          </w:rPr>
          <w:t xml:space="preserve">increased incidence of </w:t>
        </w:r>
      </w:ins>
      <w:ins w:id="153" w:author="jamieechilds@gmail.com" w:date="2020-01-04T09:00:00Z">
        <w:r w:rsidR="00506602">
          <w:rPr>
            <w:rFonts w:cstheme="majorBidi"/>
          </w:rPr>
          <w:t>severe and potentia</w:t>
        </w:r>
      </w:ins>
      <w:ins w:id="154" w:author="jamieechilds@gmail.com" w:date="2020-01-04T09:01:00Z">
        <w:r w:rsidR="00506602">
          <w:rPr>
            <w:rFonts w:cstheme="majorBidi"/>
          </w:rPr>
          <w:t>lly fatal di</w:t>
        </w:r>
      </w:ins>
      <w:ins w:id="155" w:author="jamieechilds@gmail.com" w:date="2020-01-04T09:02:00Z">
        <w:r w:rsidR="00506602">
          <w:rPr>
            <w:rFonts w:cstheme="majorBidi"/>
          </w:rPr>
          <w:t xml:space="preserve">sease </w:t>
        </w:r>
      </w:ins>
      <w:del w:id="156" w:author="jamieechilds@gmail.com" w:date="2020-01-04T08:58:00Z">
        <w:r w:rsidR="00931491" w:rsidRPr="00B95640" w:rsidDel="00506602">
          <w:rPr>
            <w:rFonts w:cstheme="majorBidi"/>
          </w:rPr>
          <w:delText xml:space="preserve"> </w:delText>
        </w:r>
        <w:r w:rsidR="002B2F0F" w:rsidRPr="00B95640" w:rsidDel="00506602">
          <w:rPr>
            <w:rFonts w:cstheme="majorBidi"/>
          </w:rPr>
          <w:delText>responsible for</w:delText>
        </w:r>
        <w:r w:rsidR="00D20B4A" w:rsidRPr="00B95640" w:rsidDel="00506602">
          <w:rPr>
            <w:rFonts w:cstheme="majorBidi"/>
          </w:rPr>
          <w:delText xml:space="preserve"> </w:delText>
        </w:r>
        <w:r w:rsidR="002B2F0F" w:rsidRPr="00B95640" w:rsidDel="00506602">
          <w:rPr>
            <w:rFonts w:cstheme="majorBidi"/>
          </w:rPr>
          <w:delText>debilitating an</w:delText>
        </w:r>
      </w:del>
      <w:del w:id="157" w:author="jamieechilds@gmail.com" w:date="2020-01-04T08:59:00Z">
        <w:r w:rsidR="002B2F0F" w:rsidRPr="00B95640" w:rsidDel="00506602">
          <w:rPr>
            <w:rFonts w:cstheme="majorBidi"/>
          </w:rPr>
          <w:delText xml:space="preserve">d </w:delText>
        </w:r>
      </w:del>
      <w:del w:id="158" w:author="jamieechilds@gmail.com" w:date="2020-01-04T09:02:00Z">
        <w:r w:rsidR="002B2F0F" w:rsidRPr="00B95640" w:rsidDel="00506602">
          <w:rPr>
            <w:rFonts w:cstheme="majorBidi"/>
          </w:rPr>
          <w:delText xml:space="preserve">potentially </w:delText>
        </w:r>
        <w:r w:rsidR="00D20B4A" w:rsidRPr="00B95640" w:rsidDel="00506602">
          <w:rPr>
            <w:rFonts w:cstheme="majorBidi"/>
          </w:rPr>
          <w:delText xml:space="preserve">fatal </w:delText>
        </w:r>
        <w:r w:rsidR="00B95640" w:rsidRPr="00B95640" w:rsidDel="00506602">
          <w:rPr>
            <w:rFonts w:cstheme="majorBidi"/>
          </w:rPr>
          <w:delText xml:space="preserve">zoonotic </w:delText>
        </w:r>
        <w:r w:rsidR="00D20B4A" w:rsidRPr="00B95640" w:rsidDel="00506602">
          <w:rPr>
            <w:rFonts w:cstheme="majorBidi"/>
          </w:rPr>
          <w:delText xml:space="preserve">diseases </w:delText>
        </w:r>
        <w:r w:rsidR="00A30D6F" w:rsidRPr="00B95640" w:rsidDel="00506602">
          <w:rPr>
            <w:rFonts w:cstheme="majorBidi"/>
          </w:rPr>
          <w:delText xml:space="preserve">including </w:delText>
        </w:r>
        <w:r w:rsidR="00931491" w:rsidRPr="00B95640" w:rsidDel="00506602">
          <w:rPr>
            <w:rFonts w:cstheme="majorBidi"/>
          </w:rPr>
          <w:delText>leptospiro</w:delText>
        </w:r>
      </w:del>
      <w:ins w:id="159" w:author="jamieechilds@gmail.com" w:date="2020-01-04T09:02:00Z">
        <w:r w:rsidR="00506602">
          <w:rPr>
            <w:rFonts w:cstheme="majorBidi"/>
          </w:rPr>
          <w:t>leptospirosis</w:t>
        </w:r>
      </w:ins>
      <w:del w:id="160" w:author="jamieechilds@gmail.com" w:date="2020-01-04T09:02:00Z">
        <w:r w:rsidR="00931491" w:rsidRPr="00B95640" w:rsidDel="00506602">
          <w:rPr>
            <w:rFonts w:cstheme="majorBidi"/>
          </w:rPr>
          <w:delText>sis</w:delText>
        </w:r>
      </w:del>
      <w:r w:rsidR="00931491" w:rsidRPr="00B95640">
        <w:rPr>
          <w:rFonts w:cstheme="majorBidi"/>
        </w:rPr>
        <w:t xml:space="preserve"> </w:t>
      </w:r>
      <w:r w:rsidR="00931491" w:rsidRPr="00B95640">
        <w:rPr>
          <w:rFonts w:cstheme="majorBidi"/>
        </w:rPr>
        <w:fldChar w:fldCharType="begin"/>
      </w:r>
      <w:r w:rsidR="000F5A88">
        <w:rPr>
          <w:rFonts w:cstheme="majorBidi"/>
        </w:rPr>
        <w:instrText xml:space="preserve"> ADDIN EN.CITE &lt;EndNote&gt;&lt;Cite&gt;&lt;Author&gt;Watson&lt;/Author&gt;&lt;Year&gt;2007&lt;/Year&gt;&lt;RecNum&gt;1494&lt;/RecNum&gt;&lt;DisplayText&gt;(Watson et al. 2007)&lt;/DisplayText&gt;&lt;record&gt;&lt;rec-number&gt;1494&lt;/rec-number&gt;&lt;foreign-keys&gt;&lt;key app="EN" db-id="2wz9rved2vpst6efdflp2f5epdxpeep0rt90"&gt;1494&lt;/key&gt;&lt;/foreign-keys&gt;&lt;ref-type name="Journal Article"&gt;17&lt;/ref-type&gt;&lt;contributors&gt;&lt;authors&gt;&lt;author&gt;Watson, J. </w:instrText>
      </w:r>
      <w:r w:rsidR="000F5A88" w:rsidRPr="005F1945">
        <w:rPr>
          <w:rFonts w:cstheme="majorBidi"/>
        </w:rPr>
        <w:instrText>T.&lt;/author&gt;&lt;author&gt;Gayer, M.&lt;/author&gt;&lt;author&gt;Connolly, M. A.&lt;/author&gt;&lt;/authors&gt;&lt;/contributors&gt;&lt;auth-address&gt;Disease Control in Humanitarian Emerfencies, Communicable Disease Cluster, World Health Organization, Geneva, Switzerland. watsonj@who.int&lt;/auth-address&gt;&lt;titles&gt;&lt;title&gt;Epidemics after natural disasters&lt;/title&gt;&lt;secondary-title&gt;Emerg Infect Dis&lt;/secondary-title&gt;&lt;alt-title&gt;Emerging infectious diseases&lt;/alt-title&gt;&lt;/titles&gt;&lt;periodical&gt;&lt;full-title&gt;Emerg Infect Dis&lt;/full-title&gt;&lt;/periodical&gt;&lt;alt-periodical&gt;&lt;full-title&gt;Emerging Infectious Diseases&lt;/full-title&gt;&lt;/alt-periodical&gt;&lt;pages&gt;1-5&lt;/pages&gt;&lt;volume&gt;13&lt;/volume&gt;&lt;number&gt;1&lt;/number&gt;&lt;keywords&gt;&lt;keyword&gt;Animals&lt;/keyword&gt;&lt;keyword&gt;Communicable Diseases/*epidemiology&lt;/keyword&gt;&lt;keyword&gt;Crowding&lt;/keyword&gt;&lt;keyword&gt;Culicidae&lt;/keyword&gt;&lt;keyword&gt;*Disasters&lt;/keyword&gt;&lt;keyword&gt;Disease Outbreaks/*prevention &amp;amp; control&lt;/keyword&gt;&lt;keyword&gt;Disease Reservoirs&lt;/keyword&gt;&lt;key</w:instrText>
      </w:r>
      <w:r w:rsidR="000F5A88" w:rsidRPr="00E56B56">
        <w:rPr>
          <w:rFonts w:cstheme="majorBidi"/>
          <w:lang w:val="es-419"/>
        </w:rPr>
        <w:instrText>word&gt;Humans&lt;/keyword&gt;&lt;keyword&gt;In</w:instrText>
      </w:r>
      <w:r w:rsidR="000F5A88" w:rsidRPr="0063481F">
        <w:rPr>
          <w:rFonts w:cstheme="majorBidi"/>
          <w:lang w:val="es-419"/>
        </w:rPr>
        <w:instrText>sect Vectors&lt;/keyword&gt;&lt;keyword&gt;Risk Factors&lt;/keyword&gt;&lt;keyword&gt;Water Microbiology&lt;/keyword&gt;&lt;keyword&gt;Water Supply&lt;/keyword&gt;&lt;keyword&gt;Wounds and Injuries&lt;/keyword&gt;&lt;/keywords&gt;&lt;dates&gt;&lt;year&gt;2007&lt;/year&gt;&lt;pub-dates&gt;&lt;date&gt;Jan&lt;/date&gt;&lt;/pub-dates&gt;&lt;/dates&gt;&lt;isbn&gt;1080-6040 (Print)&amp;#xD;1080-6040 (Linking)&lt;/isbn&gt;&lt;accession-num&gt;17370508&lt;/accession-num&gt;&lt;urls&gt;&lt;related-urls&gt;&lt;url&gt;http://www.ncbi.nlm.nih.gov/pubmed/17370508&lt;/url&gt;&lt;/related-urls&gt;&lt;/urls&gt;&lt;custom2&gt;2725828&lt;/custom2&gt;&lt;electronic-resource-num&gt;10.3201/eid1301.060779&lt;/electronic-resource-num&gt;&lt;/record&gt;&lt;/Cite&gt;&lt;/EndNote&gt;</w:instrText>
      </w:r>
      <w:r w:rsidR="00931491" w:rsidRPr="00B95640">
        <w:rPr>
          <w:rFonts w:cstheme="majorBidi"/>
        </w:rPr>
        <w:fldChar w:fldCharType="separate"/>
      </w:r>
      <w:r w:rsidR="000F5A88" w:rsidRPr="0063481F">
        <w:rPr>
          <w:rFonts w:cstheme="majorBidi"/>
          <w:noProof/>
          <w:lang w:val="es-419"/>
        </w:rPr>
        <w:t>(</w:t>
      </w:r>
      <w:hyperlink w:anchor="_ENREF_49" w:tooltip="Watson, 2007 #1494" w:history="1">
        <w:r w:rsidR="003D6938" w:rsidRPr="0063481F">
          <w:rPr>
            <w:rFonts w:cstheme="majorBidi"/>
            <w:noProof/>
            <w:lang w:val="es-419"/>
          </w:rPr>
          <w:t>Watson et al. 2007</w:t>
        </w:r>
      </w:hyperlink>
      <w:r w:rsidR="000F5A88" w:rsidRPr="0063481F">
        <w:rPr>
          <w:rFonts w:cstheme="majorBidi"/>
          <w:noProof/>
          <w:lang w:val="es-419"/>
        </w:rPr>
        <w:t>)</w:t>
      </w:r>
      <w:r w:rsidR="00931491" w:rsidRPr="00B95640">
        <w:rPr>
          <w:rFonts w:cstheme="majorBidi"/>
        </w:rPr>
        <w:fldChar w:fldCharType="end"/>
      </w:r>
      <w:r w:rsidR="002B2F0F" w:rsidRPr="0063481F">
        <w:rPr>
          <w:rFonts w:cstheme="majorBidi"/>
          <w:lang w:val="es-419"/>
        </w:rPr>
        <w:t>,</w:t>
      </w:r>
      <w:r w:rsidR="00931491" w:rsidRPr="0063481F">
        <w:rPr>
          <w:rFonts w:cstheme="majorBidi"/>
          <w:lang w:val="es-419"/>
        </w:rPr>
        <w:t xml:space="preserve"> malaria </w:t>
      </w:r>
      <w:r w:rsidR="00931491" w:rsidRPr="00B95640">
        <w:rPr>
          <w:rFonts w:cstheme="majorBidi"/>
        </w:rPr>
        <w:fldChar w:fldCharType="begin"/>
      </w:r>
      <w:r w:rsidR="00931491" w:rsidRPr="0063481F">
        <w:rPr>
          <w:rFonts w:cstheme="majorBidi"/>
          <w:lang w:val="es-419"/>
        </w:rPr>
        <w:instrText xml:space="preserve"> ADDIN EN.CITE &lt;EndNote&gt;&lt;Cite&gt;&lt;Author&gt;Krishnamoorthy&lt;/Author&gt;&lt;Year&gt;2005&lt;/Year&gt;&lt;RecNum&gt;1517&lt;/RecNum&gt;&lt;DisplayText&gt;(Krishnamoorthy et al. 2005)&lt;/DisplayText&gt;&lt;record&gt;&lt;rec-number&gt;1517&lt;/rec-number&gt;&lt;foreign-keys&gt;&lt;key app="EN" db-id="2wz9rved2vpst6efdflp2f5epdxpeep0rt90"&gt;1517&lt;/key&gt;&lt;/foreign-keys&gt;&lt;ref-type name="Journal Article"&gt;17&lt;/ref-type&gt;&lt;contributors&gt;&lt;authors&gt;&lt;author&gt;Krishnamoorthy, K.&lt;/author&gt;&lt;author&gt;Jambulingam, P.&lt;/author&gt;&lt;author&gt;Natarajan, R.&lt;/author&gt;&lt;author&gt;Shriram, A. N.&lt;/author&gt;&lt;author&gt;Das, P. K.&lt;/author&gt;&lt;author&gt;Sehgal, S. C.&lt;/author&gt;&lt;/authors&gt;&lt;/contributors&gt;&lt;auth-address&gt;Vector Control Res Ctr, Pondicherry, India&amp;#xD;Reg Med Ctr, Port Blair, India&lt;/auth-address&gt;&lt;titles&gt;&lt;title&gt;Altered environment and risk of malaria outbreak in South Andaman, Andaman &amp;amp; Nicobar Islands, India affected by tsunami disaster&lt;/title&gt;&lt;secondary-title&gt;Malaria Journal&lt;/secondary-title&gt;&lt;alt-title&gt;Malaria J&amp;#xD;Malaria J&lt;/alt-title&gt;&lt;/titles&gt;&lt;periodical&gt;&lt;full-title&gt;Malaria Journal&lt;/full-title&gt;&lt;abbr-1&gt;Malaria J&lt;/abbr-1&gt;&lt;/periodical&gt;&lt;volume&gt;4&lt;/volume&gt;&lt;keywords&gt;&lt;keyword&gt;anopheles-sundaicus&lt;/keyword&gt;&lt;keyword&gt;vector control&lt;/keyword&gt;&lt;/keywords&gt;&lt;dates&gt;&lt;year&gt;2005&lt;/year&gt;&lt;pub-dates&gt;&lt;date&gt;Jul 20&lt;/date&gt;&lt;/pub-dates&gt;&lt;/dates&gt;&lt;isbn&gt;1475-2875&lt;/isbn&gt;&lt;accession-num&gt;WOS:000231363300001&lt;/accession-num&gt;&lt;urls&gt;&lt;related-urls&gt;&lt;url&gt;&amp;lt;Go to ISI&amp;gt;://WOS:000231363300001&lt;/url&gt;&lt;/related-urls&gt;&lt;/urls&gt;&lt;language&gt;English&lt;/language&gt;&lt;/record&gt;&lt;/Cite&gt;&lt;/EndNote&gt;</w:instrText>
      </w:r>
      <w:r w:rsidR="00931491" w:rsidRPr="00B95640">
        <w:rPr>
          <w:rFonts w:cstheme="majorBidi"/>
        </w:rPr>
        <w:fldChar w:fldCharType="separate"/>
      </w:r>
      <w:r w:rsidR="00931491" w:rsidRPr="0063481F">
        <w:rPr>
          <w:rFonts w:cstheme="majorBidi"/>
          <w:noProof/>
          <w:lang w:val="es-419"/>
        </w:rPr>
        <w:t>(</w:t>
      </w:r>
      <w:hyperlink w:anchor="_ENREF_23" w:tooltip="Krishnamoorthy, 2005 #1517" w:history="1">
        <w:r w:rsidR="003D6938" w:rsidRPr="0063481F">
          <w:rPr>
            <w:rFonts w:cstheme="majorBidi"/>
            <w:noProof/>
            <w:lang w:val="es-419"/>
          </w:rPr>
          <w:t>Krishnamoorthy et al. 2005</w:t>
        </w:r>
      </w:hyperlink>
      <w:r w:rsidR="00931491" w:rsidRPr="0063481F">
        <w:rPr>
          <w:rFonts w:cstheme="majorBidi"/>
          <w:noProof/>
          <w:lang w:val="es-419"/>
        </w:rPr>
        <w:t>)</w:t>
      </w:r>
      <w:r w:rsidR="00931491" w:rsidRPr="00B95640">
        <w:rPr>
          <w:rFonts w:cstheme="majorBidi"/>
        </w:rPr>
        <w:fldChar w:fldCharType="end"/>
      </w:r>
      <w:r w:rsidR="002B2F0F" w:rsidRPr="0063481F">
        <w:rPr>
          <w:rFonts w:cstheme="majorBidi"/>
          <w:lang w:val="es-419"/>
        </w:rPr>
        <w:t xml:space="preserve"> and</w:t>
      </w:r>
      <w:r w:rsidR="00931491" w:rsidRPr="0063481F">
        <w:rPr>
          <w:rFonts w:cstheme="majorBidi"/>
          <w:lang w:val="es-419"/>
        </w:rPr>
        <w:t xml:space="preserve"> </w:t>
      </w:r>
      <w:r w:rsidR="002B2F0F" w:rsidRPr="0063481F">
        <w:rPr>
          <w:rFonts w:cstheme="majorBidi"/>
          <w:lang w:val="es-419"/>
        </w:rPr>
        <w:t>Rift V</w:t>
      </w:r>
      <w:r w:rsidR="00931491" w:rsidRPr="0063481F">
        <w:rPr>
          <w:rFonts w:cstheme="majorBidi"/>
          <w:lang w:val="es-419"/>
        </w:rPr>
        <w:t xml:space="preserve">alley fever </w:t>
      </w:r>
      <w:r w:rsidR="00931491" w:rsidRPr="00B95640">
        <w:rPr>
          <w:rFonts w:cstheme="majorBidi"/>
        </w:rPr>
        <w:fldChar w:fldCharType="begin"/>
      </w:r>
      <w:r w:rsidR="00931491" w:rsidRPr="0063481F">
        <w:rPr>
          <w:rFonts w:cstheme="majorBidi"/>
          <w:lang w:val="es-419"/>
        </w:rPr>
        <w:instrText xml:space="preserve"> ADDIN EN.CITE &lt;EndNote&gt;&lt;Cite&gt;&lt;Author&gt;Sindato&lt;/Author&gt;&lt;Year&gt;2011&lt;/Year&gt;&lt;RecNum&gt;1518&lt;/RecNum&gt;&lt;DisplayText&gt;(Sindato et al. 2011)&lt;/DisplayText&gt;&lt;record&gt;&lt;rec-number&gt;1518&lt;/rec-number&gt;&lt;foreign-keys&gt;&lt;key app="EN" db-id="2wz9rved2vpst6efdflp2f5epdxpeep0rt90"&gt;1518&lt;/key&gt;&lt;/foreign-keys&gt;&lt;ref-type name="Journal Article"&gt;17&lt;/ref-type&gt;&lt;contributors&gt;&lt;authors&gt;&lt;author&gt;Sindato, C.&lt;/author&gt;&lt;author&gt;Karimuribo, E.&lt;/author&gt;&lt;author&gt;Mboera, L. E.&lt;/author&gt;&lt;/authors&gt;&lt;/contributors&gt;&lt;auth-address&gt;National Institute for Medical Research, Tabora Research Centre, PO Box Tabora, Tanzania. kndato@yahoo.co.uk&lt;/auth-address&gt;&lt;titles&gt;&lt;title&gt;The epidemiology and socio-economic impact of rift valley fever epidemics in Tanzania: a review&lt;/title&gt;&lt;secondary-title&gt;Tanzan J Health Res&lt;/secondary-title&gt;&lt;alt-title&gt;Tanzania journal of health research&lt;/alt-title&gt;&lt;/titles&gt;&lt;periodical&gt;&lt;full-title&gt;Tanzan J Health Res&lt;/full-title&gt;&lt;abbr-1&gt;Tanzania journal of health research&lt;/abbr-1&gt;&lt;/periodical&gt;&lt;alt-periodical&gt;&lt;full-title&gt;Tanzan J Health Res&lt;/full-title&gt;&lt;abbr-1&gt;Tanzania journal of health research&lt;/abbr-1&gt;&lt;/alt-periodical&gt;&lt;pages&gt;305-18&lt;/pages&gt;&lt;volume&gt;13&lt;/volume&gt;&lt;number&gt;5 Suppl 1&lt;/number&gt;&lt;keywords&gt;&lt;keyword&gt;Animals&lt;/keyword&gt;&lt;keyword&gt;Communicable Disease Control/*methods&lt;/keyword&gt;&lt;keyword&gt;Disease Outbreaks&lt;/keyword&gt;&lt;keyword&gt;Humans&lt;/keyword&gt;&lt;keyword&gt;Livestock&lt;/keyword&gt;&lt;keyword&gt;Rift Valley Fever/*epidemiology&lt;/keyword&gt;&lt;keyword&gt;Risk Factors&lt;/keyword&gt;&lt;keyword&gt;Seasons&lt;/keyword&gt;&lt;keyword&gt;Socioeconomic Factors&lt;/keyword&gt;&lt;keyword&gt;Tanzania/epidemiology&lt;/keyword&gt;&lt;/keywords&gt;&lt;dates&gt;&lt;year&gt;2011&lt;/year&gt;&lt;pub-dates&gt;&lt;date&gt;Dec&lt;/date&gt;&lt;/pub-dates&gt;&lt;/dates&gt;&lt;isbn&gt;1821-6404 (Print)&lt;/isbn&gt;&lt;accession-num&gt;26591986&lt;/accession-num&gt;&lt;urls&gt;&lt;related-urls&gt;&lt;url&gt;http://www.ncbi.nlm.nih.gov/pubmed/26591986&lt;/url&gt;&lt;/related-urls&gt;&lt;/urls&gt;&lt;/record&gt;&lt;/Cite&gt;&lt;/EndNote&gt;</w:instrText>
      </w:r>
      <w:r w:rsidR="00931491" w:rsidRPr="00B95640">
        <w:rPr>
          <w:rFonts w:cstheme="majorBidi"/>
        </w:rPr>
        <w:fldChar w:fldCharType="separate"/>
      </w:r>
      <w:r w:rsidR="00931491" w:rsidRPr="0063481F">
        <w:rPr>
          <w:rFonts w:cstheme="majorBidi"/>
          <w:noProof/>
          <w:lang w:val="es-419"/>
        </w:rPr>
        <w:t>(</w:t>
      </w:r>
      <w:hyperlink w:anchor="_ENREF_46" w:tooltip="Sindato, 2011 #1518" w:history="1">
        <w:r w:rsidR="003D6938" w:rsidRPr="0063481F">
          <w:rPr>
            <w:rFonts w:cstheme="majorBidi"/>
            <w:noProof/>
            <w:lang w:val="es-419"/>
          </w:rPr>
          <w:t>Sindato et al. 2011</w:t>
        </w:r>
      </w:hyperlink>
      <w:r w:rsidR="00931491" w:rsidRPr="0063481F">
        <w:rPr>
          <w:rFonts w:cstheme="majorBidi"/>
          <w:noProof/>
          <w:lang w:val="es-419"/>
        </w:rPr>
        <w:t>)</w:t>
      </w:r>
      <w:r w:rsidR="00931491" w:rsidRPr="00B95640">
        <w:rPr>
          <w:rFonts w:cstheme="majorBidi"/>
        </w:rPr>
        <w:fldChar w:fldCharType="end"/>
      </w:r>
      <w:r w:rsidR="00931491" w:rsidRPr="0063481F">
        <w:rPr>
          <w:rFonts w:cstheme="majorBidi"/>
          <w:lang w:val="es-419"/>
        </w:rPr>
        <w:t>.</w:t>
      </w:r>
      <w:r w:rsidR="00A30D6F" w:rsidRPr="0063481F">
        <w:rPr>
          <w:rFonts w:cstheme="majorBidi"/>
          <w:lang w:val="es-419"/>
        </w:rPr>
        <w:t xml:space="preserve"> </w:t>
      </w:r>
      <w:r w:rsidRPr="005F1945">
        <w:rPr>
          <w:rFonts w:cs="Calibri"/>
        </w:rPr>
        <w:t xml:space="preserve">Concurrent displacement of </w:t>
      </w:r>
      <w:del w:id="161" w:author="jamieechilds@gmail.com" w:date="2020-01-03T08:30:00Z">
        <w:r w:rsidRPr="005F1945" w:rsidDel="00A64FE7">
          <w:rPr>
            <w:rFonts w:cs="Calibri"/>
          </w:rPr>
          <w:delText xml:space="preserve">pathogens, </w:delText>
        </w:r>
      </w:del>
      <w:r w:rsidRPr="005F1945">
        <w:rPr>
          <w:rFonts w:cs="Calibri"/>
        </w:rPr>
        <w:t xml:space="preserve">hosts, </w:t>
      </w:r>
      <w:ins w:id="162" w:author="jamieechilds@gmail.com" w:date="2020-01-03T08:31:00Z">
        <w:r w:rsidR="00A64FE7">
          <w:rPr>
            <w:rFonts w:cs="Calibri"/>
          </w:rPr>
          <w:t xml:space="preserve">pathogens </w:t>
        </w:r>
      </w:ins>
      <w:r w:rsidRPr="005F1945">
        <w:rPr>
          <w:rFonts w:cs="Calibri"/>
        </w:rPr>
        <w:t>and affected human populations can magnify transmission risk by increasing the likelihood of interactions</w:t>
      </w:r>
      <w:r w:rsidR="006176C5" w:rsidRPr="005F1945">
        <w:rPr>
          <w:rFonts w:cs="Calibri"/>
        </w:rPr>
        <w:t xml:space="preserve"> </w:t>
      </w:r>
      <w:r w:rsidR="006176C5">
        <w:rPr>
          <w:rFonts w:cs="Calibri"/>
        </w:rPr>
        <w:fldChar w:fldCharType="begin">
          <w:fldData xml:space="preserve">PEVuZE5vdGU+PENpdGU+PEF1dGhvcj5SYWVsPC9BdXRob3I+PFllYXI+MjAxNjwvWWVhcj48UmVj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</w:fldData>
        </w:fldChar>
      </w:r>
      <w:r w:rsidR="00F92A3D" w:rsidRPr="005F1945">
        <w:rPr>
          <w:rFonts w:cs="Calibri"/>
        </w:rPr>
        <w:instrText xml:space="preserve"> ADDIN EN.CITE </w:instrText>
      </w:r>
      <w:r w:rsidR="00F92A3D">
        <w:rPr>
          <w:rFonts w:cs="Calibri"/>
        </w:rPr>
        <w:fldChar w:fldCharType="begin">
          <w:fldData xml:space="preserve">PEVuZE5vdGU+PENpdGU+PEF1dGhvcj5SYWVsPC9BdXRob3I+PFllYXI+MjAxNjwvWWVhcj48UmVj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</w:fldData>
        </w:fldChar>
      </w:r>
      <w:r w:rsidR="00F92A3D" w:rsidRPr="005F1945">
        <w:rPr>
          <w:rFonts w:cs="Calibri"/>
        </w:rPr>
        <w:instrText xml:space="preserve"> ADDIN EN.CITE.DATA </w:instrText>
      </w:r>
      <w:r w:rsidR="00F92A3D">
        <w:rPr>
          <w:rFonts w:cs="Calibri"/>
        </w:rPr>
      </w:r>
      <w:r w:rsidR="00F92A3D">
        <w:rPr>
          <w:rFonts w:cs="Calibri"/>
        </w:rPr>
        <w:fldChar w:fldCharType="end"/>
      </w:r>
      <w:r w:rsidR="006176C5">
        <w:rPr>
          <w:rFonts w:cs="Calibri"/>
        </w:rPr>
      </w:r>
      <w:r w:rsidR="006176C5">
        <w:rPr>
          <w:rFonts w:cs="Calibri"/>
        </w:rPr>
        <w:fldChar w:fldCharType="separate"/>
      </w:r>
      <w:r w:rsidR="00F92A3D" w:rsidRPr="005F1945">
        <w:rPr>
          <w:rFonts w:cs="Calibri"/>
          <w:noProof/>
        </w:rPr>
        <w:t>(</w:t>
      </w:r>
      <w:hyperlink w:anchor="_ENREF_49" w:tooltip="Watson, 2007 #1494" w:history="1">
        <w:r w:rsidR="003D6938" w:rsidRPr="005F1945">
          <w:rPr>
            <w:rFonts w:cs="Calibri"/>
            <w:noProof/>
          </w:rPr>
          <w:t>Watson et al. 2007</w:t>
        </w:r>
      </w:hyperlink>
      <w:r w:rsidR="00F92A3D" w:rsidRPr="005F1945">
        <w:rPr>
          <w:rFonts w:cs="Calibri"/>
          <w:noProof/>
        </w:rPr>
        <w:t xml:space="preserve">, </w:t>
      </w:r>
      <w:hyperlink w:anchor="_ENREF_33" w:tooltip="Murray, 2013 #1670" w:history="1">
        <w:r w:rsidR="003D6938" w:rsidRPr="005F1945">
          <w:rPr>
            <w:rFonts w:cs="Calibri"/>
            <w:noProof/>
          </w:rPr>
          <w:t>Murray and Daszak 2013</w:t>
        </w:r>
      </w:hyperlink>
      <w:r w:rsidR="00F92A3D" w:rsidRPr="005F1945">
        <w:rPr>
          <w:rFonts w:cs="Calibri"/>
          <w:noProof/>
        </w:rPr>
        <w:t xml:space="preserve">, </w:t>
      </w:r>
      <w:hyperlink w:anchor="_ENREF_40" w:tooltip="Rael, 2016 #1507" w:history="1">
        <w:r w:rsidR="003D6938" w:rsidRPr="005F1945">
          <w:rPr>
            <w:rFonts w:cs="Calibri"/>
            <w:noProof/>
          </w:rPr>
          <w:t>Rael et al. 2016</w:t>
        </w:r>
      </w:hyperlink>
      <w:r w:rsidR="00F92A3D" w:rsidRPr="005F1945">
        <w:rPr>
          <w:rFonts w:cs="Calibri"/>
          <w:noProof/>
        </w:rPr>
        <w:t>)</w:t>
      </w:r>
      <w:r w:rsidR="006176C5">
        <w:rPr>
          <w:rFonts w:cs="Calibri"/>
        </w:rPr>
        <w:fldChar w:fldCharType="end"/>
      </w:r>
      <w:r w:rsidRPr="005F1945">
        <w:rPr>
          <w:rFonts w:cs="Calibri"/>
        </w:rPr>
        <w:t xml:space="preserve">. </w:t>
      </w:r>
      <w:r>
        <w:rPr>
          <w:rFonts w:cs="Calibri"/>
        </w:rPr>
        <w:t xml:space="preserve">Shifts in habitat and resource availability also </w:t>
      </w:r>
      <w:r w:rsidR="00A30D6F" w:rsidRPr="00B95640">
        <w:rPr>
          <w:rFonts w:cstheme="majorBidi"/>
        </w:rPr>
        <w:t xml:space="preserve">can </w:t>
      </w:r>
      <w:r>
        <w:rPr>
          <w:rFonts w:cstheme="majorBidi"/>
        </w:rPr>
        <w:t xml:space="preserve">increase the abundance of </w:t>
      </w:r>
      <w:r w:rsidRPr="00B95640">
        <w:rPr>
          <w:rFonts w:cstheme="majorBidi"/>
        </w:rPr>
        <w:t>pathogen</w:t>
      </w:r>
      <w:ins w:id="163" w:author="jamieechilds@gmail.com" w:date="2020-01-03T08:31:00Z">
        <w:r w:rsidR="00A64FE7">
          <w:rPr>
            <w:rFonts w:cstheme="majorBidi"/>
          </w:rPr>
          <w:t>-</w:t>
        </w:r>
      </w:ins>
      <w:del w:id="164" w:author="jamieechilds@gmail.com" w:date="2020-01-03T08:31:00Z">
        <w:r w:rsidRPr="00B95640" w:rsidDel="00A64FE7">
          <w:rPr>
            <w:rFonts w:cstheme="majorBidi"/>
          </w:rPr>
          <w:delText xml:space="preserve"> </w:delText>
        </w:r>
      </w:del>
      <w:r w:rsidRPr="00B95640">
        <w:rPr>
          <w:rFonts w:cstheme="majorBidi"/>
        </w:rPr>
        <w:t>hosts and vectors</w:t>
      </w:r>
      <w:r>
        <w:rPr>
          <w:rFonts w:cstheme="majorBidi"/>
        </w:rPr>
        <w:t xml:space="preserve">. For instance, </w:t>
      </w:r>
      <w:del w:id="165" w:author="jamieechilds@gmail.com" w:date="2020-01-03T08:31:00Z">
        <w:r w:rsidR="00C73F30" w:rsidDel="00A64FE7">
          <w:rPr>
            <w:rFonts w:cstheme="majorBidi"/>
          </w:rPr>
          <w:delText xml:space="preserve">it has been shown that </w:delText>
        </w:r>
      </w:del>
      <w:r>
        <w:rPr>
          <w:rFonts w:cstheme="majorBidi"/>
        </w:rPr>
        <w:t>s</w:t>
      </w:r>
      <w:r w:rsidRPr="00B95640">
        <w:rPr>
          <w:rFonts w:cstheme="majorBidi"/>
        </w:rPr>
        <w:t>torm-driven flooding</w:t>
      </w:r>
      <w:r>
        <w:rPr>
          <w:rFonts w:cstheme="majorBidi"/>
        </w:rPr>
        <w:t xml:space="preserve"> can accelerate the growth of mosquito populations by producing</w:t>
      </w:r>
      <w:r w:rsidR="00A30D6F" w:rsidRPr="00B95640">
        <w:rPr>
          <w:rFonts w:cstheme="majorBidi"/>
        </w:rPr>
        <w:t xml:space="preserve"> more habitat favorable to</w:t>
      </w:r>
      <w:r>
        <w:rPr>
          <w:rFonts w:cstheme="majorBidi"/>
        </w:rPr>
        <w:t xml:space="preserve"> reproduction </w:t>
      </w:r>
      <w:commentRangeStart w:id="166"/>
      <w:r w:rsidR="00F800EC">
        <w:rPr>
          <w:rFonts w:cstheme="majorBidi"/>
        </w:rPr>
        <w:fldChar w:fldCharType="begin">
          <w:fldData xml:space="preserve">PEVuZE5vdGU+PENpdGU+PEF1dGhvcj5XZWF2ZXI8L0F1dGhvcj48WWVhcj4yMDEwPC9ZZWFyPjxS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</w:fldData>
        </w:fldChar>
      </w:r>
      <w:r w:rsidR="00F800EC">
        <w:rPr>
          <w:rFonts w:cstheme="majorBidi"/>
        </w:rPr>
        <w:instrText xml:space="preserve"> ADDIN EN.CITE </w:instrText>
      </w:r>
      <w:r w:rsidR="00F800EC">
        <w:rPr>
          <w:rFonts w:cstheme="majorBidi"/>
        </w:rPr>
        <w:fldChar w:fldCharType="begin">
          <w:fldData xml:space="preserve">PEVuZE5vdGU+PENpdGU+PEF1dGhvcj5XZWF2ZXI8L0F1dGhvcj48WWVhcj4yMDEwPC9ZZWFyPjxS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</w:fldData>
        </w:fldChar>
      </w:r>
      <w:r w:rsidR="00F800EC">
        <w:rPr>
          <w:rFonts w:cstheme="majorBidi"/>
        </w:rPr>
        <w:instrText xml:space="preserve"> ADDIN EN.CITE.DATA </w:instrText>
      </w:r>
      <w:r w:rsidR="00F800EC">
        <w:rPr>
          <w:rFonts w:cstheme="majorBidi"/>
        </w:rPr>
      </w:r>
      <w:r w:rsidR="00F800EC">
        <w:rPr>
          <w:rFonts w:cstheme="majorBidi"/>
        </w:rPr>
        <w:fldChar w:fldCharType="end"/>
      </w:r>
      <w:r w:rsidR="00F800EC">
        <w:rPr>
          <w:rFonts w:cstheme="majorBidi"/>
        </w:rPr>
      </w:r>
      <w:r w:rsidR="00F800EC">
        <w:rPr>
          <w:rFonts w:cstheme="majorBidi"/>
        </w:rPr>
        <w:fldChar w:fldCharType="separate"/>
      </w:r>
      <w:r w:rsidR="00F800EC">
        <w:rPr>
          <w:rFonts w:cstheme="majorBidi"/>
          <w:noProof/>
        </w:rPr>
        <w:t>(</w:t>
      </w:r>
      <w:hyperlink w:anchor="_ENREF_50" w:tooltip="Weaver, 2010 #1667" w:history="1">
        <w:r w:rsidR="003D6938">
          <w:rPr>
            <w:rFonts w:cstheme="majorBidi"/>
            <w:noProof/>
          </w:rPr>
          <w:t>Weaver and Reisen 2010</w:t>
        </w:r>
      </w:hyperlink>
      <w:r w:rsidR="00F800EC">
        <w:rPr>
          <w:rFonts w:cstheme="majorBidi"/>
          <w:noProof/>
        </w:rPr>
        <w:t>)</w:t>
      </w:r>
      <w:r w:rsidR="00F800EC">
        <w:rPr>
          <w:rFonts w:cstheme="majorBidi"/>
        </w:rPr>
        <w:fldChar w:fldCharType="end"/>
      </w:r>
      <w:commentRangeEnd w:id="166"/>
      <w:r w:rsidR="00A64FE7">
        <w:rPr>
          <w:rStyle w:val="CommentReference"/>
          <w:rFonts w:cs="Times New Roman"/>
        </w:rPr>
        <w:commentReference w:id="166"/>
      </w:r>
      <w:r w:rsidR="00B95640" w:rsidRPr="00B95640">
        <w:rPr>
          <w:rFonts w:cstheme="majorBidi"/>
        </w:rPr>
        <w:t xml:space="preserve">. </w:t>
      </w:r>
    </w:p>
    <w:p w14:paraId="1957CAE5" w14:textId="77777777" w:rsidR="00C73F30" w:rsidRDefault="00C73F30" w:rsidP="00140B62">
      <w:pPr>
        <w:spacing w:after="0" w:line="360" w:lineRule="auto"/>
        <w:rPr>
          <w:rFonts w:cstheme="majorBidi"/>
        </w:rPr>
      </w:pPr>
    </w:p>
    <w:p w14:paraId="32A6B55B" w14:textId="2E0D1CD7" w:rsidR="00140697" w:rsidRPr="00CA0549" w:rsidRDefault="00C73F30" w:rsidP="00E56B56">
      <w:pPr>
        <w:spacing w:after="0" w:line="360" w:lineRule="auto"/>
        <w:jc w:val="both"/>
        <w:rPr>
          <w:rFonts w:cs="Calibri"/>
        </w:rPr>
      </w:pPr>
      <w:r>
        <w:rPr>
          <w:rFonts w:cstheme="majorBidi"/>
        </w:rPr>
        <w:t>R</w:t>
      </w:r>
      <w:r w:rsidR="00140B62">
        <w:rPr>
          <w:rFonts w:cstheme="majorBidi"/>
        </w:rPr>
        <w:t>educing</w:t>
      </w:r>
      <w:r w:rsidR="00B95640" w:rsidRPr="00B63D7D">
        <w:rPr>
          <w:rFonts w:cstheme="majorBidi"/>
        </w:rPr>
        <w:t xml:space="preserve"> public health threats is often a principal focus of disaster response and recovery efforts </w:t>
      </w:r>
      <w:r w:rsidR="00B95640" w:rsidRPr="00B63D7D">
        <w:rPr>
          <w:rFonts w:cstheme="majorBidi"/>
        </w:rPr>
        <w:fldChar w:fldCharType="begin"/>
      </w:r>
      <w:r w:rsidR="00B95640" w:rsidRPr="00B63D7D">
        <w:rPr>
          <w:rFonts w:cstheme="majorBidi"/>
        </w:rPr>
        <w:instrText xml:space="preserve"> ADDIN EN.CITE &lt;EndNote&gt;&lt;Cite&gt;&lt;Author&gt;Shultz&lt;/Author&gt;&lt;Year&gt;2014&lt;/Year&gt;&lt;RecNum&gt;1501&lt;/RecNum&gt;&lt;DisplayText&gt;(Shultz 2014)&lt;/DisplayText&gt;&lt;record&gt;&lt;rec-number&gt;1501&lt;/rec-number&gt;&lt;foreign-keys&gt;&lt;key app="EN" db-id="2wz9rved2vpst6efdflp2f5epdxpeep0rt90"&gt;1501&lt;/key&gt;&lt;/foreign-keys&gt;&lt;ref-type name="Journal Article"&gt;17&lt;/ref-type&gt;&lt;contributors&gt;&lt;authors&gt;&lt;author&gt;Shultz, James M.&lt;/author&gt;&lt;/authors&gt;&lt;/contributors&gt;&lt;titles&gt;&lt;title&gt;Perspectives on disaster public health and disaster behavioral health integration&lt;/title&gt;&lt;secondary-title&gt;Disaster Health&lt;/secondary-title&gt;&lt;/titles&gt;&lt;periodical&gt;&lt;full-title&gt;Disaster Health&lt;/full-title&gt;&lt;/periodical&gt;&lt;pages&gt;69-74&lt;/pages&gt;&lt;volume&gt;2&lt;/volume&gt;&lt;number&gt;2&lt;/number&gt;&lt;dates&gt;&lt;year&gt;2014&lt;/year&gt;&lt;pub-dates&gt;&lt;date&gt;2014/04/03&lt;/date&gt;&lt;/pub-dates&gt;&lt;/dates&gt;&lt;publisher&gt;Taylor &amp;amp; Francis&lt;/publisher&gt;&lt;isbn&gt;2166-5044&lt;/isbn&gt;&lt;urls&gt;&lt;related-urls&gt;&lt;url&gt;http://dx.doi.org/10.4161/dish.24861&lt;/url&gt;&lt;/related-urls&gt;&lt;/urls&gt;&lt;electronic-resource-num&gt;10.4161/dish.24861&lt;/electronic-resource-num&gt;&lt;/record&gt;&lt;/Cite&gt;&lt;/EndNote&gt;</w:instrText>
      </w:r>
      <w:r w:rsidR="00B95640" w:rsidRPr="00B63D7D">
        <w:rPr>
          <w:rFonts w:cstheme="majorBidi"/>
        </w:rPr>
        <w:fldChar w:fldCharType="separate"/>
      </w:r>
      <w:r w:rsidR="00B95640" w:rsidRPr="00B63D7D">
        <w:rPr>
          <w:rFonts w:cstheme="majorBidi"/>
          <w:noProof/>
        </w:rPr>
        <w:t>(</w:t>
      </w:r>
      <w:hyperlink w:anchor="_ENREF_44" w:tooltip="Shultz, 2014 #1501" w:history="1">
        <w:r w:rsidR="003D6938" w:rsidRPr="00B63D7D">
          <w:rPr>
            <w:rFonts w:cstheme="majorBidi"/>
            <w:noProof/>
          </w:rPr>
          <w:t>Shultz 2014</w:t>
        </w:r>
      </w:hyperlink>
      <w:r w:rsidR="00B95640" w:rsidRPr="00B63D7D">
        <w:rPr>
          <w:rFonts w:cstheme="majorBidi"/>
          <w:noProof/>
        </w:rPr>
        <w:t>)</w:t>
      </w:r>
      <w:r w:rsidR="00B95640" w:rsidRPr="00B63D7D">
        <w:rPr>
          <w:rFonts w:cstheme="majorBidi"/>
        </w:rPr>
        <w:fldChar w:fldCharType="end"/>
      </w:r>
      <w:r>
        <w:rPr>
          <w:rFonts w:cstheme="majorBidi"/>
        </w:rPr>
        <w:t>, but</w:t>
      </w:r>
      <w:r w:rsidR="00B95640" w:rsidRPr="00B63D7D">
        <w:rPr>
          <w:rFonts w:cstheme="majorBidi"/>
        </w:rPr>
        <w:t xml:space="preserve"> </w:t>
      </w:r>
      <w:r>
        <w:rPr>
          <w:rFonts w:cstheme="majorBidi"/>
        </w:rPr>
        <w:t>w</w:t>
      </w:r>
      <w:r w:rsidR="00B95640" w:rsidRPr="00B63D7D">
        <w:rPr>
          <w:rFonts w:cstheme="majorBidi"/>
        </w:rPr>
        <w:t xml:space="preserve">ell-intentioned </w:t>
      </w:r>
      <w:r w:rsidR="008C515A">
        <w:rPr>
          <w:rFonts w:cstheme="majorBidi"/>
        </w:rPr>
        <w:t xml:space="preserve">response </w:t>
      </w:r>
      <w:r w:rsidR="00B95640" w:rsidRPr="00B63D7D">
        <w:rPr>
          <w:rFonts w:cstheme="majorBidi"/>
        </w:rPr>
        <w:t>efforts can</w:t>
      </w:r>
      <w:r w:rsidR="008C515A">
        <w:rPr>
          <w:rFonts w:cstheme="majorBidi"/>
        </w:rPr>
        <w:t xml:space="preserve"> </w:t>
      </w:r>
      <w:r w:rsidR="0065013F">
        <w:rPr>
          <w:rFonts w:cstheme="majorBidi"/>
        </w:rPr>
        <w:t>inadvertently produce or exacerbate post-disaster public health threats</w:t>
      </w:r>
      <w:r w:rsidR="00B95640" w:rsidRPr="00B63D7D">
        <w:rPr>
          <w:rFonts w:cstheme="majorBidi"/>
        </w:rPr>
        <w:t>.</w:t>
      </w:r>
      <w:r w:rsidR="00CA0549">
        <w:rPr>
          <w:rFonts w:cs="Calibri"/>
        </w:rPr>
        <w:t xml:space="preserve"> </w:t>
      </w:r>
      <w:r w:rsidR="00140B62">
        <w:rPr>
          <w:rFonts w:cs="Calibri"/>
        </w:rPr>
        <w:t xml:space="preserve">For </w:t>
      </w:r>
      <w:r w:rsidR="005F1945">
        <w:rPr>
          <w:rFonts w:cs="Calibri"/>
        </w:rPr>
        <w:t>instance</w:t>
      </w:r>
      <w:r w:rsidR="00140B62">
        <w:rPr>
          <w:rFonts w:cs="Calibri"/>
        </w:rPr>
        <w:t>,</w:t>
      </w:r>
      <w:r w:rsidR="008C515A">
        <w:rPr>
          <w:rFonts w:cs="Calibri"/>
        </w:rPr>
        <w:t xml:space="preserve"> </w:t>
      </w:r>
      <w:r w:rsidR="00140B62">
        <w:rPr>
          <w:rFonts w:ascii="Calibri" w:hAnsi="Calibri" w:cs="Calibri"/>
        </w:rPr>
        <w:t>r</w:t>
      </w:r>
      <w:r w:rsidR="00140B62" w:rsidRPr="00B63D7D">
        <w:rPr>
          <w:rFonts w:ascii="Calibri" w:hAnsi="Calibri" w:cs="Calibri"/>
        </w:rPr>
        <w:t xml:space="preserve">elief </w:t>
      </w:r>
      <w:r w:rsidR="008C515A">
        <w:rPr>
          <w:rFonts w:ascii="Calibri" w:hAnsi="Calibri" w:cs="Calibri"/>
        </w:rPr>
        <w:t xml:space="preserve">operations </w:t>
      </w:r>
      <w:r w:rsidR="00140B62">
        <w:rPr>
          <w:rFonts w:ascii="Calibri" w:hAnsi="Calibri" w:cs="Calibri"/>
        </w:rPr>
        <w:t>can</w:t>
      </w:r>
      <w:r w:rsidR="00140B62" w:rsidRPr="00B63D7D">
        <w:rPr>
          <w:rFonts w:ascii="Calibri" w:hAnsi="Calibri" w:cs="Calibri"/>
        </w:rPr>
        <w:t xml:space="preserve"> unintentionally introduce pathogens</w:t>
      </w:r>
      <w:r w:rsidR="00140B62">
        <w:rPr>
          <w:rFonts w:ascii="Calibri" w:hAnsi="Calibri" w:cs="Calibri"/>
        </w:rPr>
        <w:t>,</w:t>
      </w:r>
      <w:r w:rsidR="00140B62" w:rsidRPr="00B63D7D">
        <w:rPr>
          <w:rFonts w:cs="Calibri"/>
        </w:rPr>
        <w:t xml:space="preserve"> </w:t>
      </w:r>
      <w:r w:rsidR="00140B62">
        <w:rPr>
          <w:rFonts w:cs="Calibri"/>
        </w:rPr>
        <w:t>a</w:t>
      </w:r>
      <w:r w:rsidR="00B95640" w:rsidRPr="00B63D7D">
        <w:rPr>
          <w:rFonts w:cs="Calibri"/>
        </w:rPr>
        <w:t xml:space="preserve">s illustrated by the </w:t>
      </w:r>
      <w:r w:rsidR="00B95640" w:rsidRPr="00B63D7D">
        <w:rPr>
          <w:rFonts w:ascii="Calibri" w:hAnsi="Calibri" w:cs="Calibri"/>
        </w:rPr>
        <w:t>cholera outbreak aft</w:t>
      </w:r>
      <w:r w:rsidR="00140B62">
        <w:rPr>
          <w:rFonts w:ascii="Calibri" w:hAnsi="Calibri" w:cs="Calibri"/>
        </w:rPr>
        <w:t>er the 2010 earthquake in Haiti</w:t>
      </w:r>
      <w:r w:rsidR="007A59D3">
        <w:rPr>
          <w:rFonts w:ascii="Calibri" w:hAnsi="Calibri" w:cs="Calibri"/>
        </w:rPr>
        <w:t xml:space="preserve"> </w:t>
      </w:r>
      <w:r w:rsidR="0049460A">
        <w:rPr>
          <w:rFonts w:ascii="Calibri" w:hAnsi="Calibri" w:cs="Calibri"/>
        </w:rPr>
        <w:fldChar w:fldCharType="begin">
          <w:fldData xml:space="preserve">PEVuZE5vdGU+PENpdGU+PEF1dGhvcj5DaGluPC9BdXRob3I+PFllYXI+MjAxMDwvWWVhcj48UmVj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</w:fldData>
        </w:fldChar>
      </w:r>
      <w:r w:rsidR="003E6632">
        <w:rPr>
          <w:rFonts w:ascii="Calibri" w:hAnsi="Calibri" w:cs="Calibri"/>
        </w:rPr>
        <w:instrText xml:space="preserve"> ADDIN EN.CITE </w:instrText>
      </w:r>
      <w:r w:rsidR="003E6632">
        <w:rPr>
          <w:rFonts w:ascii="Calibri" w:hAnsi="Calibri" w:cs="Calibri"/>
        </w:rPr>
        <w:fldChar w:fldCharType="begin">
          <w:fldData xml:space="preserve">PEVuZE5vdGU+PENpdGU+PEF1dGhvcj5DaGluPC9BdXRob3I+PFllYXI+MjAxMDwvWWVhcj48UmVj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</w:fldData>
        </w:fldChar>
      </w:r>
      <w:r w:rsidR="003E6632">
        <w:rPr>
          <w:rFonts w:ascii="Calibri" w:hAnsi="Calibri" w:cs="Calibri"/>
        </w:rPr>
        <w:instrText xml:space="preserve"> ADDIN EN.CITE.DATA </w:instrText>
      </w:r>
      <w:r w:rsidR="003E6632">
        <w:rPr>
          <w:rFonts w:ascii="Calibri" w:hAnsi="Calibri" w:cs="Calibri"/>
        </w:rPr>
      </w:r>
      <w:r w:rsidR="003E6632">
        <w:rPr>
          <w:rFonts w:ascii="Calibri" w:hAnsi="Calibri" w:cs="Calibri"/>
        </w:rPr>
        <w:fldChar w:fldCharType="end"/>
      </w:r>
      <w:r w:rsidR="0049460A">
        <w:rPr>
          <w:rFonts w:ascii="Calibri" w:hAnsi="Calibri" w:cs="Calibri"/>
        </w:rPr>
      </w:r>
      <w:r w:rsidR="0049460A">
        <w:rPr>
          <w:rFonts w:ascii="Calibri" w:hAnsi="Calibri" w:cs="Calibri"/>
        </w:rPr>
        <w:fldChar w:fldCharType="separate"/>
      </w:r>
      <w:r w:rsidR="003E6632">
        <w:rPr>
          <w:rFonts w:ascii="Calibri" w:hAnsi="Calibri" w:cs="Calibri"/>
          <w:noProof/>
        </w:rPr>
        <w:t>(</w:t>
      </w:r>
      <w:hyperlink w:anchor="_ENREF_8" w:tooltip="Chin, 2010 #1683" w:history="1">
        <w:r w:rsidR="003D6938">
          <w:rPr>
            <w:rFonts w:ascii="Calibri" w:hAnsi="Calibri" w:cs="Calibri"/>
            <w:noProof/>
          </w:rPr>
          <w:t>Chin et al. 2010</w:t>
        </w:r>
      </w:hyperlink>
      <w:r w:rsidR="003E6632">
        <w:rPr>
          <w:rFonts w:ascii="Calibri" w:hAnsi="Calibri" w:cs="Calibri"/>
          <w:noProof/>
        </w:rPr>
        <w:t xml:space="preserve">, </w:t>
      </w:r>
      <w:hyperlink w:anchor="_ENREF_38" w:tooltip="Piarroux, 2011 #1684" w:history="1">
        <w:r w:rsidR="003D6938">
          <w:rPr>
            <w:rFonts w:ascii="Calibri" w:hAnsi="Calibri" w:cs="Calibri"/>
            <w:noProof/>
          </w:rPr>
          <w:t>Piarroux et al. 2011</w:t>
        </w:r>
      </w:hyperlink>
      <w:r w:rsidR="003E6632">
        <w:rPr>
          <w:rFonts w:ascii="Calibri" w:hAnsi="Calibri" w:cs="Calibri"/>
          <w:noProof/>
        </w:rPr>
        <w:t xml:space="preserve">, </w:t>
      </w:r>
      <w:hyperlink w:anchor="_ENREF_35" w:tooltip="Orata, 2014 #1685" w:history="1">
        <w:r w:rsidR="003D6938">
          <w:rPr>
            <w:rFonts w:ascii="Calibri" w:hAnsi="Calibri" w:cs="Calibri"/>
            <w:noProof/>
          </w:rPr>
          <w:t>Orata et al. 2014</w:t>
        </w:r>
      </w:hyperlink>
      <w:r w:rsidR="003E6632">
        <w:rPr>
          <w:rFonts w:ascii="Calibri" w:hAnsi="Calibri" w:cs="Calibri"/>
          <w:noProof/>
        </w:rPr>
        <w:t>)</w:t>
      </w:r>
      <w:r w:rsidR="0049460A">
        <w:rPr>
          <w:rFonts w:ascii="Calibri" w:hAnsi="Calibri" w:cs="Calibri"/>
        </w:rPr>
        <w:fldChar w:fldCharType="end"/>
      </w:r>
      <w:r w:rsidR="00B95640" w:rsidRPr="00B63D7D">
        <w:rPr>
          <w:rFonts w:ascii="Calibri" w:hAnsi="Calibri" w:cs="Calibri"/>
        </w:rPr>
        <w:t xml:space="preserve">. </w:t>
      </w:r>
      <w:r w:rsidR="00B63D7D" w:rsidRPr="00B63D7D">
        <w:rPr>
          <w:rFonts w:cs="AdvTT6489ba6c"/>
        </w:rPr>
        <w:t xml:space="preserve">Disturbance-driven ecological outcomes may also be mediated by </w:t>
      </w:r>
      <w:r w:rsidR="00B63D7D" w:rsidRPr="00B63D7D">
        <w:t xml:space="preserve">resettlement and </w:t>
      </w:r>
      <w:r w:rsidR="0065013F" w:rsidRPr="00B63D7D">
        <w:t xml:space="preserve">policy-driven </w:t>
      </w:r>
      <w:r w:rsidR="0065013F">
        <w:t xml:space="preserve">disparities in </w:t>
      </w:r>
      <w:r w:rsidR="008C515A">
        <w:t xml:space="preserve">post-disaster </w:t>
      </w:r>
      <w:r w:rsidR="00B63D7D" w:rsidRPr="00B63D7D">
        <w:t>landscape management</w:t>
      </w:r>
      <w:r w:rsidR="00FC419F">
        <w:t xml:space="preserve"> </w:t>
      </w:r>
      <w:r w:rsidR="003E6632">
        <w:fldChar w:fldCharType="begin">
          <w:fldData xml:space="preserve">PEVuZE5vdGU+PENpdGU+PEF1dGhvcj5MZXdpczwvQXV0aG9yPjxZZWFyPjIwMTc8L1llYXI+PFJl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</w:fldData>
        </w:fldChar>
      </w:r>
      <w:r w:rsidR="003E6632">
        <w:instrText xml:space="preserve"> ADDIN EN.CITE </w:instrText>
      </w:r>
      <w:r w:rsidR="003E6632">
        <w:fldChar w:fldCharType="begin">
          <w:fldData xml:space="preserve">PEVuZE5vdGU+PENpdGU+PEF1dGhvcj5MZXdpczwvQXV0aG9yPjxZZWFyPjIwMTc8L1llYXI+PFJl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</w:fldData>
        </w:fldChar>
      </w:r>
      <w:r w:rsidR="003E6632">
        <w:instrText xml:space="preserve"> ADDIN EN.CITE.DATA </w:instrText>
      </w:r>
      <w:r w:rsidR="003E6632">
        <w:fldChar w:fldCharType="end"/>
      </w:r>
      <w:r w:rsidR="003E6632">
        <w:fldChar w:fldCharType="separate"/>
      </w:r>
      <w:r w:rsidR="003E6632">
        <w:rPr>
          <w:noProof/>
        </w:rPr>
        <w:t>(</w:t>
      </w:r>
      <w:hyperlink w:anchor="_ENREF_29" w:tooltip="Lewis, 2017 #1540" w:history="1">
        <w:r w:rsidR="003D6938">
          <w:rPr>
            <w:noProof/>
          </w:rPr>
          <w:t>Lewis et al. 2017</w:t>
        </w:r>
      </w:hyperlink>
      <w:r w:rsidR="003E6632">
        <w:rPr>
          <w:noProof/>
        </w:rPr>
        <w:t>)</w:t>
      </w:r>
      <w:r w:rsidR="003E6632">
        <w:fldChar w:fldCharType="end"/>
      </w:r>
      <w:r w:rsidR="00B63D7D" w:rsidRPr="00B63D7D">
        <w:t xml:space="preserve">. </w:t>
      </w:r>
      <w:commentRangeStart w:id="167"/>
      <w:r w:rsidR="00B63D7D" w:rsidRPr="00B63D7D">
        <w:t>For example,</w:t>
      </w:r>
      <w:r w:rsidR="00B63D7D" w:rsidRPr="00B63D7D">
        <w:rPr>
          <w:rFonts w:ascii="Calibri" w:hAnsi="Calibri" w:cstheme="majorBidi"/>
        </w:rPr>
        <w:t xml:space="preserve"> relief </w:t>
      </w:r>
      <w:r w:rsidR="008C515A">
        <w:rPr>
          <w:rFonts w:ascii="Calibri" w:hAnsi="Calibri" w:cstheme="majorBidi"/>
        </w:rPr>
        <w:t>organizations</w:t>
      </w:r>
      <w:r w:rsidR="00B63D7D" w:rsidRPr="00B63D7D">
        <w:rPr>
          <w:rFonts w:ascii="Calibri" w:hAnsi="Calibri" w:cstheme="majorBidi"/>
        </w:rPr>
        <w:t xml:space="preserve"> can concentrate refugees and resources, which can promote pest outbreaks and </w:t>
      </w:r>
      <w:r w:rsidR="008C515A">
        <w:rPr>
          <w:rFonts w:ascii="Calibri" w:hAnsi="Calibri" w:cstheme="majorBidi"/>
        </w:rPr>
        <w:t>potentially increase contact with pathogen hosts or vectors</w:t>
      </w:r>
      <w:commentRangeEnd w:id="167"/>
      <w:r w:rsidR="00A76B79">
        <w:rPr>
          <w:rStyle w:val="CommentReference"/>
          <w:rFonts w:cs="Times New Roman"/>
        </w:rPr>
        <w:commentReference w:id="167"/>
      </w:r>
      <w:r w:rsidR="00B63D7D" w:rsidRPr="00B63D7D">
        <w:rPr>
          <w:rFonts w:ascii="Calibri" w:hAnsi="Calibri" w:cstheme="majorBidi"/>
        </w:rPr>
        <w:t xml:space="preserve">. </w:t>
      </w:r>
      <w:r w:rsidR="00B63D7D" w:rsidRPr="00B63D7D">
        <w:rPr>
          <w:rFonts w:ascii="Calibri" w:hAnsi="Calibri" w:cs="Calibri"/>
        </w:rPr>
        <w:t>I</w:t>
      </w:r>
      <w:r w:rsidR="00B95640" w:rsidRPr="00B63D7D">
        <w:rPr>
          <w:rFonts w:ascii="Calibri" w:hAnsi="Calibri" w:cs="Calibri"/>
        </w:rPr>
        <w:t xml:space="preserve">ntentional abandonment or neglect </w:t>
      </w:r>
      <w:r w:rsidR="00B95640" w:rsidRPr="00140697">
        <w:rPr>
          <w:rFonts w:ascii="Calibri" w:hAnsi="Calibri" w:cs="Calibri"/>
        </w:rPr>
        <w:t xml:space="preserve">of affected areas may </w:t>
      </w:r>
      <w:r w:rsidR="00B63D7D" w:rsidRPr="00140697">
        <w:rPr>
          <w:rFonts w:ascii="Calibri" w:hAnsi="Calibri" w:cs="Calibri"/>
        </w:rPr>
        <w:t xml:space="preserve">also </w:t>
      </w:r>
      <w:r w:rsidR="00B95640" w:rsidRPr="00140697">
        <w:rPr>
          <w:rFonts w:ascii="Calibri" w:hAnsi="Calibri" w:cs="Calibri"/>
        </w:rPr>
        <w:t>elevate disease risk by augmenting harborage of pathogen hosts</w:t>
      </w:r>
      <w:r w:rsidR="0065013F">
        <w:rPr>
          <w:rFonts w:ascii="Calibri" w:hAnsi="Calibri" w:cs="Calibri"/>
        </w:rPr>
        <w:t xml:space="preserve"> and vectors</w:t>
      </w:r>
      <w:r w:rsidR="00B95640" w:rsidRPr="00140697">
        <w:rPr>
          <w:rFonts w:ascii="Calibri" w:hAnsi="Calibri" w:cs="Calibri"/>
        </w:rPr>
        <w:t xml:space="preserve"> </w:t>
      </w:r>
      <w:r w:rsidR="00752105">
        <w:rPr>
          <w:rFonts w:ascii="Calibri" w:hAnsi="Calibri" w:cs="Calibri"/>
        </w:rPr>
        <w:fldChar w:fldCharType="begin">
          <w:fldData xml:space="preserve">PEVuZE5vdGU+PENpdGU+PEF1dGhvcj5MaWdvbjwvQXV0aG9yPjxZZWFyPjIwMDY8L1llYXI+PFJl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</w:fldData>
        </w:fldChar>
      </w:r>
      <w:r w:rsidR="004A1505">
        <w:rPr>
          <w:rFonts w:ascii="Calibri" w:hAnsi="Calibri" w:cs="Calibri"/>
        </w:rPr>
        <w:instrText xml:space="preserve"> ADDIN EN.CITE </w:instrText>
      </w:r>
      <w:r w:rsidR="004A1505">
        <w:rPr>
          <w:rFonts w:ascii="Calibri" w:hAnsi="Calibri" w:cs="Calibri"/>
        </w:rPr>
        <w:fldChar w:fldCharType="begin">
          <w:fldData xml:space="preserve">PEVuZE5vdGU+PENpdGU+PEF1dGhvcj5MaWdvbjwvQXV0aG9yPjxZZWFyPjIwMDY8L1llYXI+PFJl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</w:fldData>
        </w:fldChar>
      </w:r>
      <w:r w:rsidR="004A1505">
        <w:rPr>
          <w:rFonts w:ascii="Calibri" w:hAnsi="Calibri" w:cs="Calibri"/>
        </w:rPr>
        <w:instrText xml:space="preserve"> ADDIN EN.CITE.DATA </w:instrText>
      </w:r>
      <w:r w:rsidR="004A1505">
        <w:rPr>
          <w:rFonts w:ascii="Calibri" w:hAnsi="Calibri" w:cs="Calibri"/>
        </w:rPr>
      </w:r>
      <w:r w:rsidR="004A1505">
        <w:rPr>
          <w:rFonts w:ascii="Calibri" w:hAnsi="Calibri" w:cs="Calibri"/>
        </w:rPr>
        <w:fldChar w:fldCharType="end"/>
      </w:r>
      <w:r w:rsidR="00752105">
        <w:rPr>
          <w:rFonts w:ascii="Calibri" w:hAnsi="Calibri" w:cs="Calibri"/>
        </w:rPr>
      </w:r>
      <w:r w:rsidR="00752105">
        <w:rPr>
          <w:rFonts w:ascii="Calibri" w:hAnsi="Calibri" w:cs="Calibri"/>
        </w:rPr>
        <w:fldChar w:fldCharType="separate"/>
      </w:r>
      <w:r w:rsidR="004A1505">
        <w:rPr>
          <w:rFonts w:ascii="Calibri" w:hAnsi="Calibri" w:cs="Calibri"/>
          <w:noProof/>
        </w:rPr>
        <w:t>(</w:t>
      </w:r>
      <w:hyperlink w:anchor="_ENREF_37" w:tooltip="Peterson,  #1687" w:history="1">
        <w:r w:rsidR="003D6938">
          <w:rPr>
            <w:rFonts w:ascii="Calibri" w:hAnsi="Calibri" w:cs="Calibri"/>
            <w:noProof/>
          </w:rPr>
          <w:t xml:space="preserve">Peterson et al. </w:t>
        </w:r>
      </w:hyperlink>
      <w:r w:rsidR="004A1505">
        <w:rPr>
          <w:rFonts w:ascii="Calibri" w:hAnsi="Calibri" w:cs="Calibri"/>
          <w:noProof/>
        </w:rPr>
        <w:t xml:space="preserve">, </w:t>
      </w:r>
      <w:hyperlink w:anchor="_ENREF_30" w:tooltip="Ligon, 2006 #1671" w:history="1">
        <w:r w:rsidR="003D6938">
          <w:rPr>
            <w:rFonts w:ascii="Calibri" w:hAnsi="Calibri" w:cs="Calibri"/>
            <w:noProof/>
          </w:rPr>
          <w:t>Ligon 2006</w:t>
        </w:r>
      </w:hyperlink>
      <w:r w:rsidR="004A1505">
        <w:rPr>
          <w:rFonts w:ascii="Calibri" w:hAnsi="Calibri" w:cs="Calibri"/>
          <w:noProof/>
        </w:rPr>
        <w:t xml:space="preserve">, </w:t>
      </w:r>
      <w:hyperlink w:anchor="_ENREF_31" w:tooltip="Linscott, 2007 #1672" w:history="1">
        <w:r w:rsidR="003D6938">
          <w:rPr>
            <w:rFonts w:ascii="Calibri" w:hAnsi="Calibri" w:cs="Calibri"/>
            <w:noProof/>
          </w:rPr>
          <w:t>Linscott 2007</w:t>
        </w:r>
      </w:hyperlink>
      <w:r w:rsidR="004A1505">
        <w:rPr>
          <w:rFonts w:ascii="Calibri" w:hAnsi="Calibri" w:cs="Calibri"/>
          <w:noProof/>
        </w:rPr>
        <w:t xml:space="preserve">, </w:t>
      </w:r>
      <w:hyperlink w:anchor="_ENREF_24" w:tooltip="Kumari, 2009 #1673" w:history="1">
        <w:r w:rsidR="003D6938">
          <w:rPr>
            <w:rFonts w:ascii="Calibri" w:hAnsi="Calibri" w:cs="Calibri"/>
            <w:noProof/>
          </w:rPr>
          <w:t>Kumari et al. 2009</w:t>
        </w:r>
      </w:hyperlink>
      <w:r w:rsidR="004A1505">
        <w:rPr>
          <w:rFonts w:ascii="Calibri" w:hAnsi="Calibri" w:cs="Calibri"/>
          <w:noProof/>
        </w:rPr>
        <w:t>)</w:t>
      </w:r>
      <w:r w:rsidR="00752105">
        <w:rPr>
          <w:rFonts w:ascii="Calibri" w:hAnsi="Calibri" w:cs="Calibri"/>
        </w:rPr>
        <w:fldChar w:fldCharType="end"/>
      </w:r>
      <w:r w:rsidR="00B63D7D" w:rsidRPr="00140697">
        <w:rPr>
          <w:rFonts w:ascii="Calibri" w:hAnsi="Calibri" w:cs="Calibri"/>
        </w:rPr>
        <w:t xml:space="preserve">. Thus </w:t>
      </w:r>
      <w:r w:rsidR="00292E81">
        <w:rPr>
          <w:rFonts w:ascii="Calibri" w:hAnsi="Calibri" w:cs="Calibri"/>
        </w:rPr>
        <w:t>greater understanding</w:t>
      </w:r>
      <w:r w:rsidR="00B63D7D" w:rsidRPr="00140697">
        <w:rPr>
          <w:rFonts w:ascii="Calibri" w:hAnsi="Calibri" w:cs="Calibri"/>
        </w:rPr>
        <w:t xml:space="preserve"> of </w:t>
      </w:r>
      <w:r w:rsidR="00292E81">
        <w:rPr>
          <w:rFonts w:ascii="Calibri" w:hAnsi="Calibri" w:cs="Calibri"/>
        </w:rPr>
        <w:t xml:space="preserve">social-ecological </w:t>
      </w:r>
      <w:r w:rsidR="00140697">
        <w:rPr>
          <w:rFonts w:ascii="Calibri" w:hAnsi="Calibri" w:cs="Calibri"/>
        </w:rPr>
        <w:t xml:space="preserve">conditions associated with </w:t>
      </w:r>
      <w:r w:rsidR="00140697" w:rsidRPr="00140697">
        <w:rPr>
          <w:rFonts w:ascii="Calibri" w:hAnsi="Calibri" w:cs="Calibri"/>
        </w:rPr>
        <w:t xml:space="preserve">post-disaster </w:t>
      </w:r>
      <w:r w:rsidR="00140697">
        <w:rPr>
          <w:rFonts w:ascii="Calibri" w:hAnsi="Calibri" w:cs="Calibri"/>
        </w:rPr>
        <w:t>zoonotic disease risk could</w:t>
      </w:r>
      <w:r w:rsidR="00B63D7D" w:rsidRPr="00140697">
        <w:rPr>
          <w:rFonts w:ascii="Calibri" w:hAnsi="Calibri" w:cs="Calibri"/>
        </w:rPr>
        <w:t xml:space="preserve"> better ensure that policies and </w:t>
      </w:r>
      <w:r w:rsidR="00140697">
        <w:rPr>
          <w:rFonts w:ascii="Calibri" w:hAnsi="Calibri" w:cs="Calibri"/>
        </w:rPr>
        <w:t>interventions</w:t>
      </w:r>
      <w:r w:rsidR="00140697" w:rsidRPr="00140697">
        <w:rPr>
          <w:rFonts w:ascii="Calibri" w:hAnsi="Calibri" w:cs="Calibri"/>
        </w:rPr>
        <w:t xml:space="preserve"> </w:t>
      </w:r>
      <w:r w:rsidR="00B63D7D" w:rsidRPr="00140697">
        <w:rPr>
          <w:rFonts w:ascii="Calibri" w:hAnsi="Calibri" w:cs="Calibri"/>
        </w:rPr>
        <w:t xml:space="preserve">safeguard </w:t>
      </w:r>
      <w:r w:rsidR="0065013F">
        <w:rPr>
          <w:rFonts w:ascii="Calibri" w:hAnsi="Calibri" w:cs="Calibri"/>
        </w:rPr>
        <w:t xml:space="preserve">rather than worsen </w:t>
      </w:r>
      <w:r w:rsidR="00140697">
        <w:rPr>
          <w:rFonts w:ascii="Calibri" w:hAnsi="Calibri" w:cs="Calibri"/>
        </w:rPr>
        <w:t xml:space="preserve">human well-being in affected areas </w:t>
      </w:r>
      <w:r w:rsidR="00931491" w:rsidRPr="00140697">
        <w:rPr>
          <w:rFonts w:ascii="Calibri" w:hAnsi="Calibri" w:cstheme="majorBidi"/>
        </w:rPr>
        <w:fldChar w:fldCharType="begin">
          <w:fldData xml:space="preserve">PEVuZE5vdGU+PENpdGU+PEF1dGhvcj5Hb3RoYW08L0F1dGhvcj48WWVhcj4yMDE0PC9ZZWFyPjxS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</w:fldData>
        </w:fldChar>
      </w:r>
      <w:r w:rsidR="0049460A">
        <w:rPr>
          <w:rFonts w:ascii="Calibri" w:hAnsi="Calibri" w:cstheme="majorBidi"/>
        </w:rPr>
        <w:instrText xml:space="preserve"> ADDIN EN.CITE </w:instrText>
      </w:r>
      <w:r w:rsidR="0049460A">
        <w:rPr>
          <w:rFonts w:ascii="Calibri" w:hAnsi="Calibri" w:cstheme="majorBidi"/>
        </w:rPr>
        <w:fldChar w:fldCharType="begin">
          <w:fldData xml:space="preserve">PEVuZE5vdGU+PENpdGU+PEF1dGhvcj5Hb3RoYW08L0F1dGhvcj48WWVhcj4yMDE0PC9ZZWFyPjxS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</w:fldData>
        </w:fldChar>
      </w:r>
      <w:r w:rsidR="0049460A">
        <w:rPr>
          <w:rFonts w:ascii="Calibri" w:hAnsi="Calibri" w:cstheme="majorBidi"/>
        </w:rPr>
        <w:instrText xml:space="preserve"> ADDIN EN.CITE.DATA </w:instrText>
      </w:r>
      <w:r w:rsidR="0049460A">
        <w:rPr>
          <w:rFonts w:ascii="Calibri" w:hAnsi="Calibri" w:cstheme="majorBidi"/>
        </w:rPr>
      </w:r>
      <w:r w:rsidR="0049460A">
        <w:rPr>
          <w:rFonts w:ascii="Calibri" w:hAnsi="Calibri" w:cstheme="majorBidi"/>
        </w:rPr>
        <w:fldChar w:fldCharType="end"/>
      </w:r>
      <w:r w:rsidR="00931491" w:rsidRPr="00140697">
        <w:rPr>
          <w:rFonts w:ascii="Calibri" w:hAnsi="Calibri" w:cstheme="majorBidi"/>
        </w:rPr>
      </w:r>
      <w:r w:rsidR="00931491" w:rsidRPr="00140697">
        <w:rPr>
          <w:rFonts w:ascii="Calibri" w:hAnsi="Calibri" w:cstheme="majorBidi"/>
        </w:rPr>
        <w:fldChar w:fldCharType="separate"/>
      </w:r>
      <w:r w:rsidR="0049460A">
        <w:rPr>
          <w:rFonts w:ascii="Calibri" w:hAnsi="Calibri" w:cstheme="majorBidi"/>
          <w:noProof/>
        </w:rPr>
        <w:t>(</w:t>
      </w:r>
      <w:hyperlink w:anchor="_ENREF_16" w:tooltip="Gotham, 2014 #1509" w:history="1">
        <w:r w:rsidR="003D6938">
          <w:rPr>
            <w:rFonts w:ascii="Calibri" w:hAnsi="Calibri" w:cstheme="majorBidi"/>
            <w:noProof/>
          </w:rPr>
          <w:t>Gotham et al. 2014</w:t>
        </w:r>
      </w:hyperlink>
      <w:r w:rsidR="0049460A">
        <w:rPr>
          <w:rFonts w:ascii="Calibri" w:hAnsi="Calibri" w:cstheme="majorBidi"/>
          <w:noProof/>
        </w:rPr>
        <w:t xml:space="preserve">, </w:t>
      </w:r>
      <w:hyperlink w:anchor="_ENREF_40" w:tooltip="Rael, 2016 #1507" w:history="1">
        <w:r w:rsidR="003D6938">
          <w:rPr>
            <w:rFonts w:ascii="Calibri" w:hAnsi="Calibri" w:cstheme="majorBidi"/>
            <w:noProof/>
          </w:rPr>
          <w:t>Rael et al. 2016</w:t>
        </w:r>
      </w:hyperlink>
      <w:r w:rsidR="0049460A">
        <w:rPr>
          <w:rFonts w:ascii="Calibri" w:hAnsi="Calibri" w:cstheme="majorBidi"/>
          <w:noProof/>
        </w:rPr>
        <w:t>)</w:t>
      </w:r>
      <w:r w:rsidR="00931491" w:rsidRPr="00140697">
        <w:rPr>
          <w:rFonts w:ascii="Calibri" w:hAnsi="Calibri" w:cstheme="majorBidi"/>
        </w:rPr>
        <w:fldChar w:fldCharType="end"/>
      </w:r>
      <w:r w:rsidR="00140697" w:rsidRPr="00140697">
        <w:rPr>
          <w:rFonts w:ascii="Calibri" w:hAnsi="Calibri" w:cstheme="majorBidi"/>
        </w:rPr>
        <w:t>.</w:t>
      </w:r>
    </w:p>
    <w:p w14:paraId="0575C5AA" w14:textId="77777777" w:rsidR="00140697" w:rsidRDefault="00140697" w:rsidP="008157CA">
      <w:pPr>
        <w:spacing w:after="0" w:line="360" w:lineRule="auto"/>
        <w:rPr>
          <w:rFonts w:ascii="Calibri" w:hAnsi="Calibri" w:cs="Calibri"/>
        </w:rPr>
      </w:pPr>
    </w:p>
    <w:p w14:paraId="24BE646E" w14:textId="47125FB2" w:rsidR="00ED1723" w:rsidRPr="00B54144" w:rsidRDefault="00DE3BF0" w:rsidP="00E56B56">
      <w:pPr>
        <w:spacing w:after="0" w:line="360" w:lineRule="auto"/>
        <w:jc w:val="both"/>
        <w:rPr>
          <w:rFonts w:cstheme="majorBidi"/>
          <w:rPrChange w:id="168" w:author="jamieechilds@gmail.com" w:date="2020-01-05T08:20:00Z">
            <w:rPr>
              <w:rFonts w:ascii="Calibri" w:hAnsi="Calibri" w:cs="Arial"/>
            </w:rPr>
          </w:rPrChange>
        </w:rPr>
      </w:pPr>
      <w:commentRangeStart w:id="169"/>
      <w:r>
        <w:rPr>
          <w:rFonts w:cs="Arial"/>
        </w:rPr>
        <w:t xml:space="preserve">Studying </w:t>
      </w:r>
      <w:r w:rsidR="002D26E5">
        <w:rPr>
          <w:rFonts w:cs="Arial"/>
        </w:rPr>
        <w:t xml:space="preserve">the demography of </w:t>
      </w:r>
      <w:r w:rsidR="00C921D9">
        <w:rPr>
          <w:rFonts w:cs="Arial"/>
        </w:rPr>
        <w:t xml:space="preserve">commensal </w:t>
      </w:r>
      <w:r w:rsidR="00592580">
        <w:rPr>
          <w:rFonts w:cs="Arial"/>
        </w:rPr>
        <w:t>rats</w:t>
      </w:r>
      <w:r w:rsidR="00C921D9">
        <w:rPr>
          <w:rFonts w:cs="Arial"/>
        </w:rPr>
        <w:t xml:space="preserve"> </w:t>
      </w:r>
      <w:r w:rsidR="00C921D9" w:rsidRPr="0063481F">
        <w:rPr>
          <w:rFonts w:cstheme="majorBidi"/>
        </w:rPr>
        <w:t>can provide valuable perspectives on</w:t>
      </w:r>
      <w:r w:rsidR="00872965">
        <w:rPr>
          <w:rFonts w:cstheme="majorBidi"/>
        </w:rPr>
        <w:t xml:space="preserve"> post-disaster disease risk</w:t>
      </w:r>
      <w:r w:rsidR="00292E81">
        <w:rPr>
          <w:rFonts w:cstheme="majorBidi"/>
        </w:rPr>
        <w:t xml:space="preserve">, </w:t>
      </w:r>
      <w:commentRangeEnd w:id="169"/>
      <w:r w:rsidR="00A76B79">
        <w:rPr>
          <w:rStyle w:val="CommentReference"/>
          <w:rFonts w:cs="Times New Roman"/>
        </w:rPr>
        <w:commentReference w:id="169"/>
      </w:r>
      <w:r w:rsidR="00292E81">
        <w:rPr>
          <w:rFonts w:cstheme="majorBidi"/>
        </w:rPr>
        <w:t>particularly</w:t>
      </w:r>
      <w:r w:rsidR="00C921D9">
        <w:rPr>
          <w:rFonts w:cs="Arial"/>
        </w:rPr>
        <w:t xml:space="preserve"> in </w:t>
      </w:r>
      <w:r w:rsidR="005542C7">
        <w:rPr>
          <w:rFonts w:cs="Arial"/>
        </w:rPr>
        <w:t xml:space="preserve">disaster-stricken </w:t>
      </w:r>
      <w:r w:rsidR="00292E81">
        <w:rPr>
          <w:rFonts w:cs="Arial"/>
        </w:rPr>
        <w:t xml:space="preserve">cities </w:t>
      </w:r>
      <w:r w:rsidR="00B63D7D" w:rsidRPr="0063481F">
        <w:rPr>
          <w:rFonts w:cstheme="majorBidi"/>
        </w:rPr>
        <w:fldChar w:fldCharType="begin"/>
      </w:r>
      <w:r w:rsidR="00182DEC">
        <w:rPr>
          <w:rFonts w:cstheme="majorBidi"/>
        </w:rPr>
        <w:instrText xml:space="preserve"> ADDIN EN.CITE &lt;EndNote&gt;&lt;Cite&gt;&lt;Author&gt;Battersby&lt;/Author&gt;&lt;Year&gt;2004&lt;/Year&gt;&lt;RecNum&gt;1113&lt;/RecNum&gt;&lt;DisplayText&gt;(Battersby and Greenwood 2004)&lt;/DisplayText&gt;&lt;record&gt;&lt;rec-number&gt;1113&lt;/rec-number&gt;&lt;foreign-keys&gt;&lt;key app="EN" db-id="2wz9rved2vpst6efdflp2f5epdxpeep0rt90"&gt;1113&lt;/key&gt;&lt;/foreign-keys&gt;&lt;ref-type name="Journal Article"&gt;17&lt;/ref-type&gt;&lt;contributors&gt;&lt;authors&gt;&lt;author&gt;Battersby, Jessamy E.&lt;/author&gt;&lt;author&gt;Greenwood, Jeremy J. D.&lt;/author&gt;&lt;/authors&gt;&lt;/contributors&gt;&lt;titles&gt;&lt;title&gt;Monitoring terrestrial mammals in the UK: past, present and future, using lessons from the bird world&lt;/title&gt;&lt;secondary-title&gt;Mammal Review&lt;/secondary-title&gt;&lt;/titles&gt;&lt;periodical&gt;&lt;full-title&gt;Mammal Review&lt;/full-title&gt;&lt;/periodical&gt;&lt;pages&gt;3-29&lt;/pages&gt;&lt;volume&gt;34&lt;/volume&gt;&lt;number&gt;1-2&lt;/number&gt;&lt;keywords&gt;&lt;keyword&gt;Breeding Bird Survey&lt;/keyword&gt;&lt;keyword&gt;surveillance&lt;/keyword&gt;&lt;keyword&gt;population trends&lt;/keyword&gt;&lt;keyword&gt;Tracking Mammals Partnership&lt;/keyword&gt;&lt;/keywords&gt;&lt;dates&gt;&lt;year&gt;2004&lt;/year&gt;&lt;/dates&gt;&lt;publisher&gt;Blackwell Science Ltd&lt;/publisher&gt;&lt;isbn&gt;1365-2907&lt;/isbn&gt;&lt;urls&gt;&lt;related-urls&gt;&lt;url&gt;http://dx.doi.org/10.1046/j.0305-1838.2003.00023.x&lt;/url&gt;&lt;/related-urls&gt;&lt;/urls&gt;&lt;electronic-resource-num&gt;10.1046/j.0305-1838.2003.00023.x&lt;/electronic-resource-num&gt;&lt;/record&gt;&lt;/Cite&gt;&lt;/EndNote&gt;</w:instrText>
      </w:r>
      <w:r w:rsidR="00B63D7D" w:rsidRPr="0063481F">
        <w:rPr>
          <w:rFonts w:cstheme="majorBidi"/>
        </w:rPr>
        <w:fldChar w:fldCharType="separate"/>
      </w:r>
      <w:r w:rsidR="00182DEC">
        <w:rPr>
          <w:rFonts w:cstheme="majorBidi"/>
          <w:noProof/>
        </w:rPr>
        <w:t>(</w:t>
      </w:r>
      <w:hyperlink w:anchor="_ENREF_3" w:tooltip="Battersby, 2004 #1113" w:history="1">
        <w:r w:rsidR="003D6938">
          <w:rPr>
            <w:rFonts w:cstheme="majorBidi"/>
            <w:noProof/>
          </w:rPr>
          <w:t>Battersby and Greenwood 2004</w:t>
        </w:r>
      </w:hyperlink>
      <w:r w:rsidR="00182DEC">
        <w:rPr>
          <w:rFonts w:cstheme="majorBidi"/>
          <w:noProof/>
        </w:rPr>
        <w:t>)</w:t>
      </w:r>
      <w:r w:rsidR="00B63D7D" w:rsidRPr="0063481F">
        <w:rPr>
          <w:rFonts w:cstheme="majorBidi"/>
        </w:rPr>
        <w:fldChar w:fldCharType="end"/>
      </w:r>
      <w:r w:rsidR="00C921D9">
        <w:rPr>
          <w:rFonts w:cstheme="majorBidi"/>
        </w:rPr>
        <w:t>.</w:t>
      </w:r>
      <w:r w:rsidR="00233E12">
        <w:rPr>
          <w:rFonts w:cstheme="majorBidi"/>
        </w:rPr>
        <w:t xml:space="preserve"> </w:t>
      </w:r>
      <w:r w:rsidR="00ED1723" w:rsidRPr="0063481F">
        <w:rPr>
          <w:rFonts w:cstheme="majorBidi"/>
        </w:rPr>
        <w:t>Norway rats (</w:t>
      </w:r>
      <w:r w:rsidR="00ED1723" w:rsidRPr="0063481F">
        <w:rPr>
          <w:rFonts w:cstheme="majorBidi"/>
          <w:i/>
        </w:rPr>
        <w:t>Rattus norvegicus</w:t>
      </w:r>
      <w:r w:rsidR="00ED1723" w:rsidRPr="0063481F">
        <w:rPr>
          <w:rFonts w:cstheme="majorBidi"/>
        </w:rPr>
        <w:t xml:space="preserve">) and </w:t>
      </w:r>
      <w:ins w:id="170" w:author="jamieechilds@gmail.com" w:date="2020-01-05T07:55:00Z">
        <w:r w:rsidR="0039144A">
          <w:rPr>
            <w:rFonts w:cstheme="majorBidi"/>
          </w:rPr>
          <w:t>black/</w:t>
        </w:r>
      </w:ins>
      <w:r w:rsidR="00ED1723" w:rsidRPr="0063481F">
        <w:rPr>
          <w:rFonts w:cstheme="majorBidi"/>
        </w:rPr>
        <w:t>roof rats (</w:t>
      </w:r>
      <w:r w:rsidR="00ED1723" w:rsidRPr="0063481F">
        <w:rPr>
          <w:rFonts w:cstheme="majorBidi"/>
          <w:i/>
        </w:rPr>
        <w:t>Rattus rattus</w:t>
      </w:r>
      <w:r w:rsidR="00ED1723" w:rsidRPr="0063481F">
        <w:rPr>
          <w:rFonts w:cstheme="majorBidi"/>
        </w:rPr>
        <w:t xml:space="preserve">) </w:t>
      </w:r>
      <w:r w:rsidR="00ED1723">
        <w:rPr>
          <w:rFonts w:cstheme="majorBidi"/>
        </w:rPr>
        <w:t>are</w:t>
      </w:r>
      <w:r w:rsidR="00592580" w:rsidRPr="00592580">
        <w:rPr>
          <w:rFonts w:ascii="Calibri" w:hAnsi="Calibri" w:cs="Arial"/>
        </w:rPr>
        <w:t xml:space="preserve"> </w:t>
      </w:r>
      <w:r w:rsidR="00592580" w:rsidRPr="00592580">
        <w:rPr>
          <w:rFonts w:ascii="Calibri" w:hAnsi="Calibri"/>
        </w:rPr>
        <w:t xml:space="preserve">habitat-dependent </w:t>
      </w:r>
      <w:r w:rsidR="00503511">
        <w:rPr>
          <w:rFonts w:ascii="Calibri" w:hAnsi="Calibri"/>
        </w:rPr>
        <w:t xml:space="preserve">pathogen </w:t>
      </w:r>
      <w:r w:rsidR="00592580" w:rsidRPr="00592580">
        <w:rPr>
          <w:rFonts w:ascii="Calibri" w:hAnsi="Calibri"/>
        </w:rPr>
        <w:t xml:space="preserve">reservoirs </w:t>
      </w:r>
      <w:r w:rsidR="00592580">
        <w:rPr>
          <w:rFonts w:ascii="Calibri" w:hAnsi="Calibri"/>
        </w:rPr>
        <w:t>with near-global distributions</w:t>
      </w:r>
      <w:r w:rsidR="00036AB4">
        <w:rPr>
          <w:rFonts w:ascii="Calibri" w:hAnsi="Calibri"/>
        </w:rPr>
        <w:t xml:space="preserve"> </w:t>
      </w:r>
      <w:r w:rsidR="00D04149">
        <w:rPr>
          <w:rFonts w:ascii="Calibri" w:hAnsi="Calibri"/>
        </w:rPr>
        <w:fldChar w:fldCharType="begin">
          <w:fldData xml:space="preserve">PEVuZE5vdGU+PENpdGU+PEF1dGhvcj5DYXZpYTwvQXV0aG9yPjxZZWFyPjIwMDk8L1llYXI+PFJl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</w:fldData>
        </w:fldChar>
      </w:r>
      <w:r w:rsidR="00D04149">
        <w:rPr>
          <w:rFonts w:ascii="Calibri" w:hAnsi="Calibri"/>
        </w:rPr>
        <w:instrText xml:space="preserve"> ADDIN EN.CITE </w:instrText>
      </w:r>
      <w:r w:rsidR="00D04149">
        <w:rPr>
          <w:rFonts w:ascii="Calibri" w:hAnsi="Calibri"/>
        </w:rPr>
        <w:fldChar w:fldCharType="begin">
          <w:fldData xml:space="preserve">PEVuZE5vdGU+PENpdGU+PEF1dGhvcj5DYXZpYTwvQXV0aG9yPjxZZWFyPjIwMDk8L1llYXI+PFJl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</w:fldData>
        </w:fldChar>
      </w:r>
      <w:r w:rsidR="00D04149">
        <w:rPr>
          <w:rFonts w:ascii="Calibri" w:hAnsi="Calibri"/>
        </w:rPr>
        <w:instrText xml:space="preserve"> ADDIN EN.CITE.DATA </w:instrText>
      </w:r>
      <w:r w:rsidR="00D04149">
        <w:rPr>
          <w:rFonts w:ascii="Calibri" w:hAnsi="Calibri"/>
        </w:rPr>
      </w:r>
      <w:r w:rsidR="00D04149">
        <w:rPr>
          <w:rFonts w:ascii="Calibri" w:hAnsi="Calibri"/>
        </w:rPr>
        <w:fldChar w:fldCharType="end"/>
      </w:r>
      <w:r w:rsidR="00D04149">
        <w:rPr>
          <w:rFonts w:ascii="Calibri" w:hAnsi="Calibri"/>
        </w:rPr>
      </w:r>
      <w:r w:rsidR="00D04149">
        <w:rPr>
          <w:rFonts w:ascii="Calibri" w:hAnsi="Calibri"/>
        </w:rPr>
        <w:fldChar w:fldCharType="separate"/>
      </w:r>
      <w:r w:rsidR="00D04149">
        <w:rPr>
          <w:rFonts w:ascii="Calibri" w:hAnsi="Calibri"/>
          <w:noProof/>
        </w:rPr>
        <w:t>(</w:t>
      </w:r>
      <w:hyperlink w:anchor="_ENREF_7" w:tooltip="Cavia, 2009 #1362" w:history="1">
        <w:r w:rsidR="003D6938">
          <w:rPr>
            <w:rFonts w:ascii="Calibri" w:hAnsi="Calibri"/>
            <w:noProof/>
          </w:rPr>
          <w:t>Cavia et al. 2009</w:t>
        </w:r>
      </w:hyperlink>
      <w:r w:rsidR="00D04149">
        <w:rPr>
          <w:rFonts w:ascii="Calibri" w:hAnsi="Calibri"/>
          <w:noProof/>
        </w:rPr>
        <w:t xml:space="preserve">, </w:t>
      </w:r>
      <w:hyperlink w:anchor="_ENREF_18" w:tooltip="Himsworth, 2013 #409" w:history="1">
        <w:r w:rsidR="003D6938">
          <w:rPr>
            <w:rFonts w:ascii="Calibri" w:hAnsi="Calibri"/>
            <w:noProof/>
          </w:rPr>
          <w:t>Himsworth et al. 2013a</w:t>
        </w:r>
      </w:hyperlink>
      <w:r w:rsidR="00D04149">
        <w:rPr>
          <w:rFonts w:ascii="Calibri" w:hAnsi="Calibri"/>
          <w:noProof/>
        </w:rPr>
        <w:t xml:space="preserve">, </w:t>
      </w:r>
      <w:hyperlink w:anchor="_ENREF_19" w:tooltip="Himsworth, 2013 #402" w:history="1">
        <w:r w:rsidR="003D6938">
          <w:rPr>
            <w:rFonts w:ascii="Calibri" w:hAnsi="Calibri"/>
            <w:noProof/>
          </w:rPr>
          <w:t>Himsworth et al. 2013b</w:t>
        </w:r>
      </w:hyperlink>
      <w:r w:rsidR="00D04149">
        <w:rPr>
          <w:rFonts w:ascii="Calibri" w:hAnsi="Calibri"/>
          <w:noProof/>
        </w:rPr>
        <w:t>)</w:t>
      </w:r>
      <w:r w:rsidR="00D04149">
        <w:rPr>
          <w:rFonts w:ascii="Calibri" w:hAnsi="Calibri"/>
        </w:rPr>
        <w:fldChar w:fldCharType="end"/>
      </w:r>
      <w:r w:rsidR="00ED1723">
        <w:rPr>
          <w:rFonts w:ascii="Calibri" w:hAnsi="Calibri"/>
        </w:rPr>
        <w:t xml:space="preserve">. </w:t>
      </w:r>
      <w:r w:rsidR="008157CA">
        <w:rPr>
          <w:rFonts w:cstheme="majorBidi"/>
        </w:rPr>
        <w:t>D</w:t>
      </w:r>
      <w:r w:rsidR="008157CA" w:rsidRPr="0063481F">
        <w:rPr>
          <w:rFonts w:cstheme="majorBidi"/>
        </w:rPr>
        <w:t>emograph</w:t>
      </w:r>
      <w:r w:rsidR="008157CA">
        <w:rPr>
          <w:rFonts w:cstheme="majorBidi"/>
        </w:rPr>
        <w:t>ic attributes</w:t>
      </w:r>
      <w:r w:rsidR="008157CA" w:rsidRPr="0063481F">
        <w:rPr>
          <w:rFonts w:cstheme="majorBidi"/>
        </w:rPr>
        <w:t xml:space="preserve"> </w:t>
      </w:r>
      <w:ins w:id="171" w:author="jamieechilds@gmail.com" w:date="2020-01-05T07:52:00Z">
        <w:r w:rsidR="0039144A">
          <w:rPr>
            <w:rFonts w:cstheme="majorBidi"/>
          </w:rPr>
          <w:t xml:space="preserve">such as likelihood of </w:t>
        </w:r>
      </w:ins>
      <w:del w:id="172" w:author="jamieechilds@gmail.com" w:date="2020-01-05T07:52:00Z">
        <w:r w:rsidR="008157CA" w:rsidDel="0039144A">
          <w:rPr>
            <w:rFonts w:cstheme="majorBidi"/>
          </w:rPr>
          <w:delText>like</w:delText>
        </w:r>
        <w:r w:rsidR="008157CA" w:rsidRPr="0063481F" w:rsidDel="0039144A">
          <w:rPr>
            <w:rFonts w:cstheme="majorBidi"/>
          </w:rPr>
          <w:delText xml:space="preserve"> </w:delText>
        </w:r>
        <w:r w:rsidR="008157CA" w:rsidDel="0039144A">
          <w:rPr>
            <w:rFonts w:cstheme="majorBidi"/>
          </w:rPr>
          <w:delText>occurrenc</w:delText>
        </w:r>
      </w:del>
      <w:ins w:id="173" w:author="jamieechilds@gmail.com" w:date="2020-01-05T07:52:00Z">
        <w:r w:rsidR="0039144A">
          <w:rPr>
            <w:rFonts w:cstheme="majorBidi"/>
          </w:rPr>
          <w:t>presenc</w:t>
        </w:r>
      </w:ins>
      <w:r w:rsidR="008157CA">
        <w:rPr>
          <w:rFonts w:cstheme="majorBidi"/>
        </w:rPr>
        <w:t xml:space="preserve">e, abundance, and size structure </w:t>
      </w:r>
      <w:r w:rsidR="00592580" w:rsidRPr="00592580">
        <w:rPr>
          <w:rFonts w:ascii="Calibri" w:hAnsi="Calibri" w:cs="Arial"/>
        </w:rPr>
        <w:t xml:space="preserve">of </w:t>
      </w:r>
      <w:r w:rsidR="00292E81">
        <w:rPr>
          <w:rFonts w:ascii="Calibri" w:hAnsi="Calibri" w:cs="Arial"/>
        </w:rPr>
        <w:t>both species</w:t>
      </w:r>
      <w:r w:rsidR="00592580">
        <w:rPr>
          <w:rFonts w:ascii="Calibri" w:hAnsi="Calibri" w:cs="Arial"/>
        </w:rPr>
        <w:t xml:space="preserve"> </w:t>
      </w:r>
      <w:r w:rsidR="00592580" w:rsidRPr="00592580">
        <w:rPr>
          <w:rFonts w:ascii="Calibri" w:hAnsi="Calibri" w:cs="Arial"/>
        </w:rPr>
        <w:t>correspond to socio</w:t>
      </w:r>
      <w:r>
        <w:rPr>
          <w:rFonts w:ascii="Calibri" w:hAnsi="Calibri" w:cs="Arial"/>
        </w:rPr>
        <w:t>cultural</w:t>
      </w:r>
      <w:r w:rsidR="00592580" w:rsidRPr="00592580">
        <w:rPr>
          <w:rFonts w:ascii="Calibri" w:hAnsi="Calibri" w:cs="Arial"/>
        </w:rPr>
        <w:t xml:space="preserve"> conditions </w:t>
      </w:r>
      <w:r>
        <w:rPr>
          <w:rFonts w:ascii="Calibri" w:hAnsi="Calibri" w:cs="Arial"/>
        </w:rPr>
        <w:t xml:space="preserve">that govern </w:t>
      </w:r>
      <w:r w:rsidR="00503511">
        <w:rPr>
          <w:rFonts w:ascii="Calibri" w:hAnsi="Calibri" w:cs="Arial"/>
        </w:rPr>
        <w:t xml:space="preserve">local </w:t>
      </w:r>
      <w:r w:rsidR="00592580" w:rsidRPr="00592580">
        <w:rPr>
          <w:rFonts w:ascii="Calibri" w:hAnsi="Calibri" w:cs="Arial"/>
        </w:rPr>
        <w:t>habitat suitability and resource availability</w:t>
      </w:r>
      <w:r w:rsidR="007629DC">
        <w:rPr>
          <w:rFonts w:ascii="Calibri" w:hAnsi="Calibri" w:cs="Arial"/>
        </w:rPr>
        <w:t xml:space="preserve"> </w:t>
      </w:r>
      <w:r w:rsidR="00D04149">
        <w:rPr>
          <w:rFonts w:ascii="Calibri" w:hAnsi="Calibri" w:cs="Arial"/>
        </w:rPr>
        <w:fldChar w:fldCharType="begin">
          <w:fldData xml:space="preserve">PEVuZE5vdGU+PENpdGU+PEF1dGhvcj5TaW5jbGFpcjwvQXV0aG9yPjxZZWFyPjIwMDI8L1llYXI+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</w:fldData>
        </w:fldChar>
      </w:r>
      <w:r w:rsidR="00D04149">
        <w:rPr>
          <w:rFonts w:ascii="Calibri" w:hAnsi="Calibri" w:cs="Arial"/>
        </w:rPr>
        <w:instrText xml:space="preserve"> ADDIN EN.CITE </w:instrText>
      </w:r>
      <w:r w:rsidR="00D04149">
        <w:rPr>
          <w:rFonts w:ascii="Calibri" w:hAnsi="Calibri" w:cs="Arial"/>
        </w:rPr>
        <w:fldChar w:fldCharType="begin">
          <w:fldData xml:space="preserve">PEVuZE5vdGU+PENpdGU+PEF1dGhvcj5TaW5jbGFpcjwvQXV0aG9yPjxZZWFyPjIwMDI8L1llYXI+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</w:fldData>
        </w:fldChar>
      </w:r>
      <w:r w:rsidR="00D04149">
        <w:rPr>
          <w:rFonts w:ascii="Calibri" w:hAnsi="Calibri" w:cs="Arial"/>
        </w:rPr>
        <w:instrText xml:space="preserve"> ADDIN EN.CITE.DATA </w:instrText>
      </w:r>
      <w:r w:rsidR="00D04149">
        <w:rPr>
          <w:rFonts w:ascii="Calibri" w:hAnsi="Calibri" w:cs="Arial"/>
        </w:rPr>
      </w:r>
      <w:r w:rsidR="00D04149">
        <w:rPr>
          <w:rFonts w:ascii="Calibri" w:hAnsi="Calibri" w:cs="Arial"/>
        </w:rPr>
        <w:fldChar w:fldCharType="end"/>
      </w:r>
      <w:r w:rsidR="00D04149">
        <w:rPr>
          <w:rFonts w:ascii="Calibri" w:hAnsi="Calibri" w:cs="Arial"/>
        </w:rPr>
      </w:r>
      <w:r w:rsidR="00D04149">
        <w:rPr>
          <w:rFonts w:ascii="Calibri" w:hAnsi="Calibri" w:cs="Arial"/>
        </w:rPr>
        <w:fldChar w:fldCharType="separate"/>
      </w:r>
      <w:r w:rsidR="00D04149">
        <w:rPr>
          <w:rFonts w:ascii="Calibri" w:hAnsi="Calibri" w:cs="Arial"/>
          <w:noProof/>
        </w:rPr>
        <w:t>(</w:t>
      </w:r>
      <w:hyperlink w:anchor="_ENREF_45" w:tooltip="Sinclair, 2002 #1483" w:history="1">
        <w:r w:rsidR="003D6938">
          <w:rPr>
            <w:rFonts w:ascii="Calibri" w:hAnsi="Calibri" w:cs="Arial"/>
            <w:noProof/>
          </w:rPr>
          <w:t>Sinclair and Krebs 2002</w:t>
        </w:r>
      </w:hyperlink>
      <w:r w:rsidR="00D04149">
        <w:rPr>
          <w:rFonts w:ascii="Calibri" w:hAnsi="Calibri" w:cs="Arial"/>
          <w:noProof/>
        </w:rPr>
        <w:t xml:space="preserve">, </w:t>
      </w:r>
      <w:hyperlink w:anchor="_ENREF_52" w:tooltip="Williams, 2002 #1015" w:history="1">
        <w:r w:rsidR="003D6938">
          <w:rPr>
            <w:rFonts w:ascii="Calibri" w:hAnsi="Calibri" w:cs="Arial"/>
            <w:noProof/>
          </w:rPr>
          <w:t>Williams et al. 2002</w:t>
        </w:r>
      </w:hyperlink>
      <w:r w:rsidR="00D04149">
        <w:rPr>
          <w:rFonts w:ascii="Calibri" w:hAnsi="Calibri" w:cs="Arial"/>
          <w:noProof/>
        </w:rPr>
        <w:t>)</w:t>
      </w:r>
      <w:r w:rsidR="00D04149">
        <w:rPr>
          <w:rFonts w:ascii="Calibri" w:hAnsi="Calibri" w:cs="Arial"/>
        </w:rPr>
        <w:fldChar w:fldCharType="end"/>
      </w:r>
      <w:r w:rsidR="00592580" w:rsidRPr="00592580">
        <w:rPr>
          <w:rFonts w:ascii="Calibri" w:hAnsi="Calibri" w:cs="Arial"/>
        </w:rPr>
        <w:t xml:space="preserve"> </w:t>
      </w:r>
      <w:r w:rsidR="001F417A">
        <w:rPr>
          <w:rFonts w:cstheme="majorBidi"/>
        </w:rPr>
        <w:t xml:space="preserve">Similarly, individual attributes like </w:t>
      </w:r>
      <w:r w:rsidR="001F417A" w:rsidRPr="0063481F">
        <w:rPr>
          <w:rFonts w:cstheme="majorBidi"/>
        </w:rPr>
        <w:t>body size and condition</w:t>
      </w:r>
      <w:r w:rsidR="001F417A">
        <w:rPr>
          <w:rFonts w:cstheme="majorBidi"/>
        </w:rPr>
        <w:t xml:space="preserve"> that are </w:t>
      </w:r>
      <w:r w:rsidR="001F417A" w:rsidRPr="0063481F">
        <w:rPr>
          <w:rFonts w:cstheme="majorBidi"/>
        </w:rPr>
        <w:t xml:space="preserve">correlated </w:t>
      </w:r>
      <w:r w:rsidR="00503511">
        <w:rPr>
          <w:rFonts w:cstheme="majorBidi"/>
        </w:rPr>
        <w:t xml:space="preserve">with survival and reproduction </w:t>
      </w:r>
      <w:r w:rsidR="001F417A" w:rsidRPr="0063481F">
        <w:rPr>
          <w:rFonts w:cstheme="majorBidi"/>
        </w:rPr>
        <w:fldChar w:fldCharType="begin">
          <w:fldData xml:space="preserve">PEVuZE5vdGU+PENpdGU+PEF1dGhvcj5CdXJ0aGU8L0F1dGhvcj48WWVhcj4yMDEwPC9ZZWFyPjxS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ZXJpb2RpY2FsPjxwYWdlcz42NTMtNjYxPC9wYWdlcz48dm9sdW1lPjE2Mjwvdm9sdW1lPjxudW1i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</w:fldData>
        </w:fldChar>
      </w:r>
      <w:r w:rsidR="000F5A88">
        <w:rPr>
          <w:rFonts w:cstheme="majorBidi"/>
        </w:rPr>
        <w:instrText xml:space="preserve"> ADDIN EN.CITE </w:instrText>
      </w:r>
      <w:r w:rsidR="000F5A88">
        <w:rPr>
          <w:rFonts w:cstheme="majorBidi"/>
        </w:rPr>
        <w:fldChar w:fldCharType="begin">
          <w:fldData xml:space="preserve">PEVuZE5vdGU+PENpdGU+PEF1dGhvcj5CdXJ0aGU8L0F1dGhvcj48WWVhcj4yMDEwPC9ZZWFyPjxS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</w:fldData>
        </w:fldChar>
      </w:r>
      <w:r w:rsidR="000F5A88">
        <w:rPr>
          <w:rFonts w:cstheme="majorBidi"/>
        </w:rPr>
        <w:instrText xml:space="preserve"> ADDIN EN.CITE.DATA </w:instrText>
      </w:r>
      <w:r w:rsidR="000F5A88">
        <w:rPr>
          <w:rFonts w:cstheme="majorBidi"/>
        </w:rPr>
      </w:r>
      <w:r w:rsidR="000F5A88">
        <w:rPr>
          <w:rFonts w:cstheme="majorBidi"/>
        </w:rPr>
        <w:fldChar w:fldCharType="end"/>
      </w:r>
      <w:r w:rsidR="001F417A" w:rsidRPr="0063481F">
        <w:rPr>
          <w:rFonts w:cstheme="majorBidi"/>
        </w:rPr>
      </w:r>
      <w:r w:rsidR="001F417A" w:rsidRPr="0063481F">
        <w:rPr>
          <w:rFonts w:cstheme="majorBidi"/>
        </w:rPr>
        <w:fldChar w:fldCharType="separate"/>
      </w:r>
      <w:r w:rsidR="000F5A88">
        <w:rPr>
          <w:rFonts w:cstheme="majorBidi"/>
          <w:noProof/>
        </w:rPr>
        <w:t>(</w:t>
      </w:r>
      <w:hyperlink w:anchor="_ENREF_6" w:tooltip="Burthe, 2010 #1446" w:history="1">
        <w:r w:rsidR="003D6938">
          <w:rPr>
            <w:rFonts w:cstheme="majorBidi"/>
            <w:noProof/>
          </w:rPr>
          <w:t>Burthe et al. 2010</w:t>
        </w:r>
      </w:hyperlink>
      <w:r w:rsidR="000F5A88">
        <w:rPr>
          <w:rFonts w:cstheme="majorBidi"/>
          <w:noProof/>
        </w:rPr>
        <w:t>)</w:t>
      </w:r>
      <w:r w:rsidR="001F417A" w:rsidRPr="0063481F">
        <w:rPr>
          <w:rFonts w:cstheme="majorBidi"/>
        </w:rPr>
        <w:fldChar w:fldCharType="end"/>
      </w:r>
      <w:r w:rsidR="001F417A">
        <w:rPr>
          <w:rFonts w:cstheme="majorBidi"/>
        </w:rPr>
        <w:t xml:space="preserve"> may </w:t>
      </w:r>
      <w:r w:rsidR="00036AB4">
        <w:rPr>
          <w:rFonts w:cstheme="majorBidi"/>
        </w:rPr>
        <w:t>track</w:t>
      </w:r>
      <w:r w:rsidR="001F417A">
        <w:rPr>
          <w:rFonts w:cstheme="majorBidi"/>
        </w:rPr>
        <w:t xml:space="preserve"> </w:t>
      </w:r>
      <w:r w:rsidR="00036AB4">
        <w:rPr>
          <w:rFonts w:cstheme="majorBidi"/>
        </w:rPr>
        <w:t xml:space="preserve">shifts in </w:t>
      </w:r>
      <w:r w:rsidR="001F417A">
        <w:rPr>
          <w:rFonts w:cstheme="majorBidi"/>
        </w:rPr>
        <w:t xml:space="preserve">habitat and </w:t>
      </w:r>
      <w:r w:rsidR="001F417A" w:rsidRPr="0063481F">
        <w:rPr>
          <w:rFonts w:cstheme="majorBidi"/>
        </w:rPr>
        <w:t xml:space="preserve">resource availability </w:t>
      </w:r>
      <w:r w:rsidR="001F417A" w:rsidRPr="0063481F">
        <w:rPr>
          <w:rFonts w:cstheme="majorBidi"/>
        </w:rPr>
        <w:fldChar w:fldCharType="begin"/>
      </w:r>
      <w:r w:rsidR="004A1505">
        <w:rPr>
          <w:rFonts w:cstheme="majorBidi"/>
        </w:rPr>
        <w:instrText xml:space="preserve"> ADDIN EN.CITE &lt;EndNote&gt;&lt;Cite&gt;&lt;Author&gt;Villafañe Isabel&lt;/Author&gt;&lt;Year&gt;2013&lt;/Year&gt;&lt;RecNum&gt;25125&lt;/RecNum&gt;&lt;DisplayText&gt;(Villafañe Isabel et al. 2013)&lt;/DisplayText&gt;&lt;record&gt;&lt;rec-number&gt;25125&lt;/rec-number&gt;&lt;foreign-keys&gt;&lt;key app="EN" db-id="20av9tfw59eaedeax2p55fez2vpxvav225ax" timestamp="0"&gt;25125&lt;/key&gt;&lt;/foreign-keys&gt;&lt;ref-type name="Generic"&gt;13&lt;/ref-type&gt;&lt;contributors&gt;&lt;authors&gt;&lt;author&gt;Villafañe Isabel, E. Gómez&lt;/author&gt;&lt;author&gt;Cavia, Regino&lt;/author&gt;&lt;author&gt;Victoria Vadell, María&lt;/author&gt;&lt;author&gt;Suárez Olga, V.&lt;/author&gt;&lt;author&gt;Busch, María&lt;/author&gt;&lt;/authors&gt;&lt;/contributors&gt;&lt;titles&gt;&lt;title&gt;Differences in population parameters of Rattus norvegicus in urban and rural habitats of central Argentina&lt;/title&gt;&lt;secondary-title&gt;mammalia&lt;/secondary-title&gt;&lt;alt-title&gt;mamm&lt;/alt-title&gt;&lt;/titles&gt;&lt;pages&gt;187&lt;/pages&gt;&lt;volume&gt;77&lt;/volume&gt;&lt;number&gt;2&lt;/number&gt;&lt;dates&gt;&lt;year&gt;2013&lt;/year&gt;&lt;/dates&gt;&lt;isbn&gt;18641547&lt;/isbn&gt;&lt;urls&gt;&lt;related-urls&gt;&lt;url&gt;//www.degruyter.com/view/j/mamm.2013.77.issue-2/mammalia-2012-0075/mammalia-2012-0075.xml&lt;/url&gt;&lt;url&gt;http://www.degruyter.com/dg/viewarticle.fullcontentlink:pdfeventlink/$002fj$002fmamm.2013.77.issue-2$002fmammalia-2012-0075$002fmammalia-2012-0075.pdf?t:ac=j$002fmamm.2013.77.issue-2$002fmammalia-2012-0075$002fmammalia-2012-0075.xml&lt;/url&gt;&lt;/related-urls&gt;&lt;/urls&gt;&lt;electronic-resource-num&gt;10.1515/mammalia-2012-0075&lt;/electronic-resource-num&gt;&lt;access-date&gt;2015-02-04t22:13:45.504+01:00&lt;/access-date&gt;&lt;/record&gt;&lt;/Cite&gt;&lt;/EndNote&gt;</w:instrText>
      </w:r>
      <w:r w:rsidR="001F417A" w:rsidRPr="0063481F">
        <w:rPr>
          <w:rFonts w:cstheme="majorBidi"/>
        </w:rPr>
        <w:fldChar w:fldCharType="separate"/>
      </w:r>
      <w:r w:rsidR="001F417A" w:rsidRPr="0063481F">
        <w:rPr>
          <w:rFonts w:cstheme="majorBidi"/>
          <w:noProof/>
        </w:rPr>
        <w:t>(</w:t>
      </w:r>
      <w:hyperlink w:anchor="_ENREF_48" w:tooltip="Villafañe Isabel, 2013 #25125" w:history="1">
        <w:r w:rsidR="003D6938" w:rsidRPr="0063481F">
          <w:rPr>
            <w:rFonts w:cstheme="majorBidi"/>
            <w:noProof/>
          </w:rPr>
          <w:t>Villafañe Isabel et al. 2013</w:t>
        </w:r>
      </w:hyperlink>
      <w:r w:rsidR="001F417A" w:rsidRPr="0063481F">
        <w:rPr>
          <w:rFonts w:cstheme="majorBidi"/>
          <w:noProof/>
        </w:rPr>
        <w:t>)</w:t>
      </w:r>
      <w:r w:rsidR="001F417A" w:rsidRPr="0063481F">
        <w:rPr>
          <w:rFonts w:cstheme="majorBidi"/>
        </w:rPr>
        <w:fldChar w:fldCharType="end"/>
      </w:r>
      <w:r w:rsidR="001F417A" w:rsidRPr="0063481F">
        <w:rPr>
          <w:rFonts w:cstheme="majorBidi"/>
        </w:rPr>
        <w:t>.</w:t>
      </w:r>
      <w:r w:rsidR="00036AB4">
        <w:rPr>
          <w:rFonts w:ascii="Calibri" w:hAnsi="Calibri" w:cs="Arial"/>
        </w:rPr>
        <w:t xml:space="preserve"> </w:t>
      </w:r>
      <w:r w:rsidR="00036AB4" w:rsidRPr="0063481F">
        <w:rPr>
          <w:rFonts w:cstheme="majorBidi"/>
        </w:rPr>
        <w:t xml:space="preserve">Norway and roof rats </w:t>
      </w:r>
      <w:r w:rsidR="002D26E5">
        <w:rPr>
          <w:rFonts w:cstheme="majorBidi"/>
        </w:rPr>
        <w:t>can</w:t>
      </w:r>
      <w:r w:rsidR="00292E81">
        <w:rPr>
          <w:rFonts w:cstheme="majorBidi"/>
        </w:rPr>
        <w:t xml:space="preserve"> </w:t>
      </w:r>
      <w:r w:rsidR="00036AB4">
        <w:rPr>
          <w:rFonts w:cstheme="majorBidi"/>
        </w:rPr>
        <w:t xml:space="preserve">harbor diverse </w:t>
      </w:r>
      <w:r w:rsidR="002D26E5">
        <w:rPr>
          <w:rFonts w:cstheme="majorBidi"/>
        </w:rPr>
        <w:t>assemblages</w:t>
      </w:r>
      <w:r w:rsidR="00036AB4">
        <w:rPr>
          <w:rFonts w:cstheme="majorBidi"/>
        </w:rPr>
        <w:t xml:space="preserve"> of </w:t>
      </w:r>
      <w:r w:rsidR="002D26E5">
        <w:rPr>
          <w:rFonts w:cstheme="majorBidi"/>
        </w:rPr>
        <w:t xml:space="preserve">parasites and </w:t>
      </w:r>
      <w:r w:rsidR="00036AB4">
        <w:rPr>
          <w:rFonts w:cstheme="majorBidi"/>
        </w:rPr>
        <w:t>pathogens</w:t>
      </w:r>
      <w:r w:rsidR="002D26E5">
        <w:rPr>
          <w:rFonts w:cstheme="majorBidi"/>
        </w:rPr>
        <w:t xml:space="preserve"> (hereafter ‘pathogens’)</w:t>
      </w:r>
      <w:r w:rsidR="00036AB4">
        <w:rPr>
          <w:rFonts w:cstheme="majorBidi"/>
        </w:rPr>
        <w:t>,</w:t>
      </w:r>
      <w:r w:rsidR="00036AB4" w:rsidRPr="0063481F">
        <w:rPr>
          <w:rFonts w:cstheme="majorBidi"/>
        </w:rPr>
        <w:t xml:space="preserve"> including</w:t>
      </w:r>
      <w:r w:rsidR="002D26E5">
        <w:rPr>
          <w:rFonts w:cstheme="majorBidi"/>
        </w:rPr>
        <w:t xml:space="preserve"> those </w:t>
      </w:r>
      <w:r w:rsidR="00036AB4">
        <w:rPr>
          <w:rFonts w:cstheme="majorBidi"/>
        </w:rPr>
        <w:t xml:space="preserve">that cause </w:t>
      </w:r>
      <w:r w:rsidR="00036AB4" w:rsidRPr="0063481F">
        <w:rPr>
          <w:rFonts w:cstheme="majorBidi"/>
        </w:rPr>
        <w:t>leptospirosis, plague</w:t>
      </w:r>
      <w:r w:rsidR="00036AB4">
        <w:rPr>
          <w:rFonts w:cstheme="majorBidi"/>
        </w:rPr>
        <w:t xml:space="preserve">, </w:t>
      </w:r>
      <w:ins w:id="174" w:author="jamieechilds@gmail.com" w:date="2020-01-05T07:56:00Z">
        <w:r w:rsidR="0039144A">
          <w:rPr>
            <w:rFonts w:cstheme="majorBidi"/>
          </w:rPr>
          <w:t xml:space="preserve">hemorrhagic fever </w:t>
        </w:r>
      </w:ins>
      <w:ins w:id="175" w:author="jamieechilds@gmail.com" w:date="2020-01-05T08:09:00Z">
        <w:r w:rsidR="004A1505">
          <w:rPr>
            <w:rFonts w:cstheme="majorBidi"/>
          </w:rPr>
          <w:t xml:space="preserve">with renal syndrome </w:t>
        </w:r>
      </w:ins>
      <w:ins w:id="176" w:author="jamieechilds@gmail.com" w:date="2020-01-05T07:56:00Z">
        <w:r w:rsidR="0039144A">
          <w:rPr>
            <w:rFonts w:cstheme="majorBidi"/>
          </w:rPr>
          <w:t>associated wit</w:t>
        </w:r>
      </w:ins>
      <w:ins w:id="177" w:author="jamieechilds@gmail.com" w:date="2020-01-05T07:57:00Z">
        <w:r w:rsidR="0039144A">
          <w:rPr>
            <w:rFonts w:cstheme="majorBidi"/>
          </w:rPr>
          <w:t>h Seoul virus</w:t>
        </w:r>
      </w:ins>
      <w:ins w:id="178" w:author="jamieechilds@gmail.com" w:date="2020-01-05T07:56:00Z">
        <w:r w:rsidR="0039144A">
          <w:rPr>
            <w:rFonts w:cstheme="majorBidi"/>
          </w:rPr>
          <w:t xml:space="preserve"> </w:t>
        </w:r>
      </w:ins>
      <w:ins w:id="179" w:author="jamieechilds@gmail.com" w:date="2020-01-05T07:57:00Z">
        <w:r w:rsidR="0005017F">
          <w:rPr>
            <w:rFonts w:cstheme="majorBidi"/>
          </w:rPr>
          <w:t xml:space="preserve">( a </w:t>
        </w:r>
      </w:ins>
      <w:r w:rsidR="00036AB4">
        <w:rPr>
          <w:rFonts w:cstheme="majorBidi"/>
        </w:rPr>
        <w:t>hantavirus</w:t>
      </w:r>
      <w:ins w:id="180" w:author="jamieechilds@gmail.com" w:date="2020-01-05T07:57:00Z">
        <w:r w:rsidR="0005017F">
          <w:rPr>
            <w:rFonts w:cstheme="majorBidi"/>
          </w:rPr>
          <w:t xml:space="preserve"> maintained by </w:t>
        </w:r>
      </w:ins>
      <w:ins w:id="181" w:author="jamieechilds@gmail.com" w:date="2020-01-05T07:58:00Z">
        <w:r w:rsidR="0005017F">
          <w:rPr>
            <w:rFonts w:cstheme="majorBidi"/>
          </w:rPr>
          <w:t xml:space="preserve">members of the genus </w:t>
        </w:r>
        <w:r w:rsidR="0005017F" w:rsidRPr="0005017F">
          <w:rPr>
            <w:rFonts w:cstheme="majorBidi"/>
            <w:i/>
            <w:rPrChange w:id="182" w:author="jamieechilds@gmail.com" w:date="2020-01-05T07:59:00Z">
              <w:rPr>
                <w:rFonts w:cstheme="majorBidi"/>
              </w:rPr>
            </w:rPrChange>
          </w:rPr>
          <w:t>Rattus</w:t>
        </w:r>
        <w:r w:rsidR="0005017F">
          <w:rPr>
            <w:rFonts w:cstheme="majorBidi"/>
          </w:rPr>
          <w:t>)</w:t>
        </w:r>
      </w:ins>
      <w:del w:id="183" w:author="jamieechilds@gmail.com" w:date="2020-01-05T07:58:00Z">
        <w:r w:rsidR="00036AB4" w:rsidDel="0005017F">
          <w:rPr>
            <w:rFonts w:cstheme="majorBidi"/>
          </w:rPr>
          <w:delText>,</w:delText>
        </w:r>
      </w:del>
      <w:r w:rsidR="00036AB4">
        <w:rPr>
          <w:rFonts w:cstheme="majorBidi"/>
        </w:rPr>
        <w:t xml:space="preserve"> and capillariasis</w:t>
      </w:r>
      <w:r w:rsidR="00036AB4" w:rsidRPr="0063481F">
        <w:rPr>
          <w:rFonts w:cstheme="majorBidi"/>
        </w:rPr>
        <w:t xml:space="preserve"> </w:t>
      </w:r>
      <w:r w:rsidR="00036AB4" w:rsidRPr="0063481F">
        <w:rPr>
          <w:rFonts w:cstheme="majorBidi"/>
        </w:rPr>
        <w:fldChar w:fldCharType="begin"/>
      </w:r>
      <w:r w:rsidR="00D04149">
        <w:rPr>
          <w:rFonts w:cstheme="majorBidi"/>
        </w:rPr>
        <w:instrText xml:space="preserve"> ADDIN EN.CITE &lt;EndNote&gt;&lt;Cite&gt;&lt;Author&gt;Himsworth&lt;/Author&gt;&lt;Year&gt;2013&lt;/Year&gt;&lt;RecNum&gt;409&lt;/RecNum&gt;&lt;IDText&gt;Using experiential knowledge to understand urban rat ecology: A survey of Canadian pest control professionals&lt;/IDText&gt;&lt;DisplayText&gt;(Himsworth et al. 2013a)&lt;/DisplayText&gt;&lt;record&gt;&lt;rec-number&gt;409&lt;/rec-number&gt;&lt;foreign-keys&gt;&lt;key app="EN" db-id="2wz9rved2vpst6efdflp2f5epdxpeep0rt90"&gt;409&lt;/key&gt;&lt;/foreign-keys&gt;&lt;ref-type name="Journal Article"&gt;17&lt;/ref-type&gt;&lt;contributors&gt;&lt;authors&gt;&lt;author&gt;Himsworth, ChelseaG.&lt;/author&gt;&lt;author&gt;Feng, AliceY.T.&lt;/author&gt;&lt;author&gt;Parsons, Kirbee&lt;/author&gt;&lt;author&gt;Kerr, Thomas&lt;/author&gt;&lt;author&gt;Patrick, DavidM.&lt;/author&gt;&lt;/authors&gt;&lt;/contributors&gt;&lt;titles&gt;&lt;title&gt;Using experiential knowledge to understand urban rat ecology: A survey of Canadian pest control professionals&lt;/title&gt;&lt;secondary-title&gt;Urban Ecosystems&lt;/secondary-title&gt;&lt;short-title&gt;Using experiential knowledge to understand urban rat ecology: A survey of Canadian pest control professionals&lt;/short-title&gt;&lt;/titles&gt;&lt;periodical&gt;&lt;full-title&gt;Urban Ecosystems&lt;/full-title&gt;&lt;/periodical&gt;&lt;pages&gt;341-350&lt;/pages&gt;&lt;volume&gt;16&lt;/volume&gt;&lt;number&gt;2&lt;/number&gt;&lt;keywords&gt;&lt;keyword&gt;Ecology&lt;/keyword&gt;&lt;keyword&gt;Pest control&lt;/keyword&gt;&lt;keyword&gt;Rat&lt;/keyword&gt;&lt;keyword&gt;Rattus&lt;/keyword&gt;&lt;keyword&gt;Survey&lt;/keyword&gt;&lt;keyword&gt;Urban&lt;/keyword&gt;&lt;/keywords&gt;&lt;dates&gt;&lt;year&gt;2013&lt;/year&gt;&lt;pub-dates&gt;&lt;date&gt;2013-06-01&lt;/date&gt;&lt;/pub-dates&gt;&lt;/dates&gt;&lt;isbn&gt;1083-8155&lt;/isbn&gt;&lt;urls&gt;&lt;related-urls&gt;&lt;url&gt;http://dx.doi.org/10.1007/s11252-012-0261-4&lt;/url&gt;&lt;/related-urls&gt;&lt;/urls&gt;&lt;electronic-resource-num&gt;10.1007/s11252-012-0261-4&lt;/electronic-resource-num&gt;&lt;language&gt;English&lt;/language&gt;&lt;/record&gt;&lt;/Cite&gt;&lt;/EndNote&gt;</w:instrText>
      </w:r>
      <w:r w:rsidR="00036AB4" w:rsidRPr="0063481F">
        <w:rPr>
          <w:rFonts w:cstheme="majorBidi"/>
        </w:rPr>
        <w:fldChar w:fldCharType="separate"/>
      </w:r>
      <w:r w:rsidR="00D04149">
        <w:rPr>
          <w:rFonts w:cstheme="majorBidi"/>
          <w:noProof/>
        </w:rPr>
        <w:t>(</w:t>
      </w:r>
      <w:hyperlink w:anchor="_ENREF_18" w:tooltip="Himsworth, 2013 #409" w:history="1">
        <w:r w:rsidR="003D6938">
          <w:rPr>
            <w:rFonts w:cstheme="majorBidi"/>
            <w:noProof/>
          </w:rPr>
          <w:t>Himsworth et al. 2013a</w:t>
        </w:r>
      </w:hyperlink>
      <w:r w:rsidR="00D04149">
        <w:rPr>
          <w:rFonts w:cstheme="majorBidi"/>
          <w:noProof/>
        </w:rPr>
        <w:t>)</w:t>
      </w:r>
      <w:r w:rsidR="00036AB4" w:rsidRPr="0063481F">
        <w:rPr>
          <w:rFonts w:cstheme="majorBidi"/>
        </w:rPr>
        <w:fldChar w:fldCharType="end"/>
      </w:r>
      <w:r w:rsidR="00036AB4" w:rsidRPr="0063481F">
        <w:rPr>
          <w:rFonts w:cstheme="majorBidi"/>
        </w:rPr>
        <w:t>.</w:t>
      </w:r>
      <w:r w:rsidR="00036AB4">
        <w:rPr>
          <w:rFonts w:cstheme="majorBidi"/>
        </w:rPr>
        <w:t xml:space="preserve"> </w:t>
      </w:r>
      <w:r w:rsidR="00FC419F">
        <w:rPr>
          <w:rFonts w:cstheme="majorBidi"/>
        </w:rPr>
        <w:t>Som</w:t>
      </w:r>
      <w:r w:rsidR="00794279">
        <w:rPr>
          <w:rFonts w:cstheme="majorBidi"/>
        </w:rPr>
        <w:t>e</w:t>
      </w:r>
      <w:r w:rsidR="00036AB4" w:rsidRPr="0063481F">
        <w:rPr>
          <w:rFonts w:cstheme="majorBidi"/>
        </w:rPr>
        <w:t xml:space="preserve"> pathogens are more strongly associated with one or the other</w:t>
      </w:r>
      <w:r w:rsidR="002D26E5">
        <w:rPr>
          <w:rFonts w:cstheme="majorBidi"/>
        </w:rPr>
        <w:t xml:space="preserve"> species</w:t>
      </w:r>
      <w:r w:rsidR="00036AB4" w:rsidRPr="0063481F">
        <w:rPr>
          <w:rFonts w:cstheme="majorBidi"/>
        </w:rPr>
        <w:t>. S</w:t>
      </w:r>
      <w:ins w:id="184" w:author="jamieechilds@gmail.com" w:date="2020-01-05T07:59:00Z">
        <w:r w:rsidR="0005017F">
          <w:rPr>
            <w:rFonts w:cstheme="majorBidi"/>
          </w:rPr>
          <w:t>eoul virus</w:t>
        </w:r>
      </w:ins>
      <w:del w:id="185" w:author="jamieechilds@gmail.com" w:date="2020-01-05T07:59:00Z">
        <w:r w:rsidR="00036AB4" w:rsidRPr="0063481F" w:rsidDel="0005017F">
          <w:rPr>
            <w:rFonts w:cstheme="majorBidi"/>
          </w:rPr>
          <w:delText>trains of hantavirus</w:delText>
        </w:r>
      </w:del>
      <w:r w:rsidR="00036AB4">
        <w:rPr>
          <w:rFonts w:cstheme="majorBidi"/>
        </w:rPr>
        <w:t>, for example,</w:t>
      </w:r>
      <w:r w:rsidR="00036AB4" w:rsidRPr="0063481F">
        <w:rPr>
          <w:rFonts w:cstheme="majorBidi"/>
        </w:rPr>
        <w:t xml:space="preserve"> appear</w:t>
      </w:r>
      <w:ins w:id="186" w:author="jamieechilds@gmail.com" w:date="2020-01-05T07:59:00Z">
        <w:r w:rsidR="0005017F">
          <w:rPr>
            <w:rFonts w:cstheme="majorBidi"/>
          </w:rPr>
          <w:t>s</w:t>
        </w:r>
      </w:ins>
      <w:r w:rsidR="00036AB4" w:rsidRPr="0063481F">
        <w:rPr>
          <w:rFonts w:cstheme="majorBidi"/>
        </w:rPr>
        <w:t xml:space="preserve"> to be carried only by Norway rats in New Orleans </w:t>
      </w:r>
      <w:r w:rsidR="00036AB4" w:rsidRPr="0063481F">
        <w:rPr>
          <w:rFonts w:cstheme="majorBidi"/>
        </w:rPr>
        <w:fldChar w:fldCharType="begin"/>
      </w:r>
      <w:r w:rsidR="00036AB4" w:rsidRPr="0063481F">
        <w:rPr>
          <w:rFonts w:cstheme="majorBidi"/>
        </w:rPr>
        <w:instrText xml:space="preserve"> ADDIN EN.CITE &lt;EndNote&gt;&lt;Cite&gt;&lt;Author&gt;Cross&lt;/Author&gt;&lt;Year&gt;2014&lt;/Year&gt;&lt;RecNum&gt;191&lt;/RecNum&gt;&lt;DisplayText&gt;(Cross et al. 2014)&lt;/DisplayText&gt;&lt;record&gt;&lt;rec-number&gt;191&lt;/rec-number&gt;&lt;foreign-keys&gt;&lt;key app="EN" db-id="2wz9rved2vpst6efdflp2f5epdxpeep0rt90"&gt;191&lt;/key&gt;&lt;/foreign-keys&gt;&lt;ref-type name="Journal Article"&gt;17&lt;/ref-type&gt;&lt;contributors&gt;&lt;authors&gt;&lt;author&gt;Cross, R. W.&lt;/author&gt;&lt;author&gt;Waffa, B.&lt;/author&gt;&lt;author&gt;Freeman, A.&lt;/author&gt;&lt;author&gt;Riegel, C.&lt;/author&gt;&lt;author&gt;Moses, L. M.&lt;/author&gt;&lt;author&gt;Bennett, A.&lt;/author&gt;&lt;author&gt;Safronetz, D.&lt;/author&gt;&lt;author&gt;Fischer, E. R.&lt;/author&gt;&lt;author&gt;Feldmann, H.&lt;/author&gt;&lt;author&gt;Voss, T. G.&lt;/author&gt;&lt;author&gt;Bausch, D. G.&lt;/author&gt;&lt;/authors&gt;&lt;/contributors&gt;&lt;titles&gt;&lt;title&gt;Old World hantaviruses in rodents in New Orleans, Louisiana&lt;/title&gt;&lt;secondary-title&gt;Am J Trop Med Hyg&lt;/secondary-title&gt;&lt;short-title&gt;Old World hantaviruses in rodents in New Orleans, Louisiana&lt;/short-title&gt;&lt;/titles&gt;&lt;periodical&gt;&lt;full-title&gt;Am J Trop Med Hyg&lt;/full-title&gt;&lt;/periodical&gt;&lt;pages&gt;897-901&lt;/pages&gt;&lt;volume&gt;90&lt;/volume&gt;&lt;number&gt;5&lt;/number&gt;&lt;keywords&gt;&lt;keyword&gt;Animals&lt;/keyword&gt;&lt;keyword&gt;Female&lt;/keyword&gt;&lt;keyword&gt;Fluorescent Antibody Technique&lt;/keyword&gt;&lt;keyword&gt;Hemorrhagic Fever with Renal Syndrome&lt;/keyword&gt;&lt;keyword&gt;Humans&lt;/keyword&gt;&lt;keyword&gt;Male&lt;/keyword&gt;&lt;keyword&gt;Microscopy, Electron, Transmission&lt;/keyword&gt;&lt;keyword&gt;New Orleans&lt;/keyword&gt;&lt;keyword&gt;Phylogeny&lt;/keyword&gt;&lt;keyword&gt;Rats&lt;/keyword&gt;&lt;keyword&gt;Reverse Transcriptase Polymerase Chain Reaction&lt;/keyword&gt;&lt;keyword&gt;Rodentia&lt;/keyword&gt;&lt;keyword&gt;Seoul virus&lt;/keyword&gt;&lt;/keywords&gt;&lt;dates&gt;&lt;year&gt;2014&lt;/year&gt;&lt;pub-dates&gt;&lt;date&gt;May&lt;/date&gt;&lt;/pub-dates&gt;&lt;/dates&gt;&lt;isbn&gt;1476-1645&lt;/isbn&gt;&lt;accession-num&gt;24639295&lt;/accession-num&gt;&lt;urls&gt;&lt;related-urls&gt;&lt;url&gt;http://www.ncbi.nlm.nih.gov/pubmed/24639295&lt;/url&gt;&lt;/related-urls&gt;&lt;/urls&gt;&lt;custom2&gt;PMC4015584&lt;/custom2&gt;&lt;electronic-resource-num&gt;10.4269/ajtmh.13-0683&lt;/electronic-resource-num&gt;&lt;language&gt;eng&lt;/language&gt;&lt;/record&gt;&lt;/Cite&gt;&lt;/EndNote&gt;</w:instrText>
      </w:r>
      <w:r w:rsidR="00036AB4" w:rsidRPr="0063481F">
        <w:rPr>
          <w:rFonts w:cstheme="majorBidi"/>
        </w:rPr>
        <w:fldChar w:fldCharType="separate"/>
      </w:r>
      <w:r w:rsidR="00036AB4" w:rsidRPr="0063481F">
        <w:rPr>
          <w:rFonts w:cstheme="majorBidi"/>
        </w:rPr>
        <w:t>(</w:t>
      </w:r>
      <w:hyperlink w:anchor="_ENREF_9" w:tooltip="Cross, 2014 #191" w:history="1">
        <w:r w:rsidR="003D6938" w:rsidRPr="0063481F">
          <w:rPr>
            <w:rFonts w:cstheme="majorBidi"/>
          </w:rPr>
          <w:t>Cross et al. 2014</w:t>
        </w:r>
      </w:hyperlink>
      <w:r w:rsidR="00036AB4" w:rsidRPr="0063481F">
        <w:rPr>
          <w:rFonts w:cstheme="majorBidi"/>
        </w:rPr>
        <w:t>)</w:t>
      </w:r>
      <w:r w:rsidR="00036AB4" w:rsidRPr="0063481F">
        <w:rPr>
          <w:rFonts w:cstheme="majorBidi"/>
        </w:rPr>
        <w:fldChar w:fldCharType="end"/>
      </w:r>
      <w:ins w:id="187" w:author="jamieechilds@gmail.com" w:date="2020-01-05T07:59:00Z">
        <w:r w:rsidR="0005017F">
          <w:rPr>
            <w:rFonts w:cstheme="majorBidi"/>
          </w:rPr>
          <w:t xml:space="preserve"> although isola</w:t>
        </w:r>
      </w:ins>
      <w:ins w:id="188" w:author="jamieechilds@gmail.com" w:date="2020-01-05T08:00:00Z">
        <w:r w:rsidR="0005017F">
          <w:rPr>
            <w:rFonts w:cstheme="majorBidi"/>
          </w:rPr>
          <w:t xml:space="preserve">tes were </w:t>
        </w:r>
      </w:ins>
      <w:ins w:id="189" w:author="jamieechilds@gmail.com" w:date="2020-01-05T08:07:00Z">
        <w:r w:rsidR="004A1505">
          <w:rPr>
            <w:rFonts w:cstheme="majorBidi"/>
          </w:rPr>
          <w:t xml:space="preserve">originally </w:t>
        </w:r>
      </w:ins>
      <w:ins w:id="190" w:author="jamieechilds@gmail.com" w:date="2020-01-05T08:00:00Z">
        <w:r w:rsidR="0005017F">
          <w:rPr>
            <w:rFonts w:cstheme="majorBidi"/>
          </w:rPr>
          <w:t>obtained</w:t>
        </w:r>
      </w:ins>
      <w:ins w:id="191" w:author="jamieechilds@gmail.com" w:date="2020-01-05T08:08:00Z">
        <w:r w:rsidR="004A1505">
          <w:rPr>
            <w:rFonts w:cstheme="majorBidi"/>
          </w:rPr>
          <w:t xml:space="preserve"> from both species in</w:t>
        </w:r>
      </w:ins>
      <w:del w:id="192" w:author="jamieechilds@gmail.com" w:date="2020-01-05T08:10:00Z">
        <w:r w:rsidR="004A1505" w:rsidDel="004A1505">
          <w:rPr>
            <w:rFonts w:cstheme="majorBidi"/>
          </w:rPr>
          <w:fldChar w:fldCharType="begin">
            <w:fldData xml:space="preserve">PEVuZE5vdGU+PENpdGU+PEF1dGhvcj5MZUR1YzwvQXV0aG9yPjxZZWFyPjE5ODQ8L1llYXI+PFJl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</w:fldData>
          </w:fldChar>
        </w:r>
        <w:r w:rsidR="004A1505" w:rsidDel="004A1505">
          <w:rPr>
            <w:rFonts w:cstheme="majorBidi"/>
          </w:rPr>
          <w:delInstrText xml:space="preserve"> ADDIN EN.CITE </w:delInstrText>
        </w:r>
        <w:r w:rsidR="004A1505" w:rsidDel="004A1505">
          <w:rPr>
            <w:rFonts w:cstheme="majorBidi"/>
          </w:rPr>
          <w:fldChar w:fldCharType="begin">
            <w:fldData xml:space="preserve">PEVuZE5vdGU+PENpdGU+PEF1dGhvcj5MZUR1YzwvQXV0aG9yPjxZZWFyPjE5ODQ8L1llYXI+PFJl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</w:fldData>
          </w:fldChar>
        </w:r>
        <w:r w:rsidR="004A1505" w:rsidDel="004A1505">
          <w:rPr>
            <w:rFonts w:cstheme="majorBidi"/>
          </w:rPr>
          <w:delInstrText xml:space="preserve"> ADDIN EN.CITE.DATA </w:delInstrText>
        </w:r>
        <w:r w:rsidR="004A1505" w:rsidDel="004A1505">
          <w:rPr>
            <w:rFonts w:cstheme="majorBidi"/>
          </w:rPr>
        </w:r>
        <w:r w:rsidR="004A1505" w:rsidDel="004A1505">
          <w:rPr>
            <w:rFonts w:cstheme="majorBidi"/>
          </w:rPr>
          <w:fldChar w:fldCharType="end"/>
        </w:r>
        <w:r w:rsidR="004A1505" w:rsidDel="004A1505">
          <w:rPr>
            <w:rFonts w:cstheme="majorBidi"/>
          </w:rPr>
        </w:r>
        <w:r w:rsidR="004A1505" w:rsidDel="004A1505">
          <w:rPr>
            <w:rFonts w:cstheme="majorBidi"/>
          </w:rPr>
          <w:fldChar w:fldCharType="separate"/>
        </w:r>
        <w:r w:rsidR="004A1505" w:rsidDel="004A1505">
          <w:rPr>
            <w:rFonts w:cstheme="majorBidi"/>
            <w:noProof/>
          </w:rPr>
          <w:delText>(</w:delText>
        </w:r>
      </w:del>
      <w:r w:rsidR="003D6938">
        <w:rPr>
          <w:rFonts w:cstheme="majorBidi"/>
          <w:noProof/>
        </w:rPr>
        <w:fldChar w:fldCharType="begin"/>
      </w:r>
      <w:r w:rsidR="003D6938">
        <w:rPr>
          <w:rFonts w:cstheme="majorBidi"/>
          <w:noProof/>
        </w:rPr>
        <w:instrText xml:space="preserve"> HYPERLINK \l "_ENREF_27" \o "LeDuc, 1984 #9662" </w:instrText>
      </w:r>
      <w:r w:rsidR="003D6938">
        <w:rPr>
          <w:rFonts w:cstheme="majorBidi"/>
          <w:noProof/>
        </w:rPr>
      </w:r>
      <w:r w:rsidR="003D6938">
        <w:rPr>
          <w:rFonts w:cstheme="majorBidi"/>
          <w:noProof/>
        </w:rPr>
        <w:fldChar w:fldCharType="separate"/>
      </w:r>
      <w:del w:id="193" w:author="jamieechilds@gmail.com" w:date="2020-01-05T08:10:00Z">
        <w:r w:rsidR="003D6938" w:rsidDel="004A1505">
          <w:rPr>
            <w:rFonts w:cstheme="majorBidi"/>
            <w:noProof/>
          </w:rPr>
          <w:delText>LeDuc et al. 1984</w:delText>
        </w:r>
      </w:del>
      <w:r w:rsidR="003D6938">
        <w:rPr>
          <w:rFonts w:cstheme="majorBidi"/>
          <w:noProof/>
        </w:rPr>
        <w:fldChar w:fldCharType="end"/>
      </w:r>
      <w:del w:id="194" w:author="jamieechilds@gmail.com" w:date="2020-01-05T08:10:00Z">
        <w:r w:rsidR="004A1505" w:rsidDel="004A1505">
          <w:rPr>
            <w:rFonts w:cstheme="majorBidi"/>
            <w:noProof/>
          </w:rPr>
          <w:delText>)</w:delText>
        </w:r>
        <w:r w:rsidR="004A1505" w:rsidDel="004A1505">
          <w:rPr>
            <w:rFonts w:cstheme="majorBidi"/>
          </w:rPr>
          <w:fldChar w:fldCharType="end"/>
        </w:r>
      </w:del>
      <w:ins w:id="195" w:author="jamieechilds@gmail.com" w:date="2020-01-05T08:10:00Z">
        <w:r w:rsidR="004A1505">
          <w:rPr>
            <w:rFonts w:cstheme="majorBidi"/>
          </w:rPr>
          <w:t xml:space="preserve"> Korea </w:t>
        </w:r>
      </w:ins>
      <w:r w:rsidR="004A1505">
        <w:rPr>
          <w:rFonts w:cstheme="majorBidi"/>
        </w:rPr>
        <w:fldChar w:fldCharType="begin"/>
      </w:r>
      <w:r w:rsidR="004A1505">
        <w:rPr>
          <w:rFonts w:cstheme="majorBidi"/>
        </w:rPr>
        <w:instrText xml:space="preserve"> ADDIN EN.CITE &lt;EndNote&gt;&lt;Cite&gt;&lt;Author&gt;Lee&lt;/Author&gt;&lt;Year&gt;1982&lt;/Year&gt;&lt;RecNum&gt;9697&lt;/RecNum&gt;&lt;DisplayText&gt;(Lee et al. 1982)&lt;/DisplayText&gt;&lt;record&gt;&lt;rec-number&gt;9697&lt;/rec-number&gt;&lt;foreign-keys&gt;&lt;key app="EN" db-id="20av9tfw59eaedeax2p55fez2vpxvav225ax" timestamp="0"&gt;9697&lt;/key&gt;&lt;/foreign-keys&gt;&lt;ref-type name="Journal Article"&gt;17&lt;/ref-type&gt;&lt;contributors&gt;&lt;authors&gt;&lt;author&gt;Lee,H.W.&lt;/author&gt;&lt;author&gt;Baek,L.J.&lt;/author&gt;&lt;author&gt;Johnson,K.M.&lt;/author&gt;&lt;/authors&gt;&lt;/contributors&gt;&lt;titles&gt;&lt;title&gt;Isolation of Hantaan virus, the etiologic agent of Korean hemorrhagic fever, from wild urban rats&lt;/title&gt;&lt;secondary-title&gt;J.Infect.Dis.&lt;/secondary-title&gt;&lt;/titles&gt;&lt;pages&gt;638-644&lt;/pages&gt;&lt;volume&gt;146&lt;/volume&gt;&lt;reprint-edition&gt;Not in File&lt;/reprint-edition&gt;&lt;keywords&gt;&lt;keyword&gt;Agent&lt;/keyword&gt;&lt;keyword&gt;epidemiology&lt;/keyword&gt;&lt;keyword&gt;etiologic agent&lt;/keyword&gt;&lt;keyword&gt;fever&lt;/keyword&gt;&lt;keyword&gt;hantaan&lt;/keyword&gt;&lt;keyword&gt;hantaan virus&lt;/keyword&gt;&lt;keyword&gt;hemorrhagic&lt;/keyword&gt;&lt;keyword&gt;hemorrhagic fever&lt;/keyword&gt;&lt;keyword&gt;hemorrhagic-fever&lt;/keyword&gt;&lt;keyword&gt;HFRS&lt;/keyword&gt;&lt;keyword&gt;isolation&lt;/keyword&gt;&lt;keyword&gt;korea&lt;/keyword&gt;&lt;keyword&gt;Korean hemorrhagic fever&lt;/keyword&gt;&lt;keyword&gt;rat&lt;/keyword&gt;&lt;keyword&gt;rats&lt;/keyword&gt;&lt;keyword&gt;rattus&lt;/keyword&gt;&lt;keyword&gt;seoul&lt;/keyword&gt;&lt;keyword&gt;urban&lt;/keyword&gt;&lt;keyword&gt;virus&lt;/keyword&gt;&lt;keyword&gt;wild&lt;/keyword&gt;&lt;/keywords&gt;&lt;dates&gt;&lt;year&gt;1982&lt;/year&gt;&lt;pub-dates&gt;&lt;date&gt;1982&lt;/date&gt;&lt;/pub-dates&gt;&lt;/dates&gt;&lt;label&gt;5645&lt;/label&gt;&lt;urls&gt;&lt;related-urls&gt;&lt;url&gt;http://jid.oxfordjournals.org/content/146/5/638.full.pdf&lt;/url&gt;&lt;/related-urls&gt;&lt;/urls&gt;&lt;/record&gt;&lt;/Cite&gt;&lt;/EndNote&gt;</w:instrText>
      </w:r>
      <w:r w:rsidR="004A1505">
        <w:rPr>
          <w:rFonts w:cstheme="majorBidi"/>
        </w:rPr>
        <w:fldChar w:fldCharType="separate"/>
      </w:r>
      <w:r w:rsidR="004A1505">
        <w:rPr>
          <w:rFonts w:cstheme="majorBidi"/>
          <w:noProof/>
        </w:rPr>
        <w:t>(</w:t>
      </w:r>
      <w:hyperlink w:anchor="_ENREF_28" w:tooltip="Lee, 1982 #9697" w:history="1">
        <w:r w:rsidR="003D6938">
          <w:rPr>
            <w:rFonts w:cstheme="majorBidi"/>
            <w:noProof/>
          </w:rPr>
          <w:t>Lee et al. 1982</w:t>
        </w:r>
      </w:hyperlink>
      <w:r w:rsidR="004A1505">
        <w:rPr>
          <w:rFonts w:cstheme="majorBidi"/>
          <w:noProof/>
        </w:rPr>
        <w:t>)</w:t>
      </w:r>
      <w:r w:rsidR="004A1505">
        <w:rPr>
          <w:rFonts w:cstheme="majorBidi"/>
        </w:rPr>
        <w:fldChar w:fldCharType="end"/>
      </w:r>
      <w:r w:rsidR="00421ACA">
        <w:rPr>
          <w:rFonts w:cstheme="majorBidi"/>
        </w:rPr>
        <w:t xml:space="preserve">. </w:t>
      </w:r>
      <w:r w:rsidR="002D26E5">
        <w:rPr>
          <w:rFonts w:cstheme="majorBidi"/>
        </w:rPr>
        <w:t>Thus</w:t>
      </w:r>
      <w:r w:rsidR="005542C7">
        <w:rPr>
          <w:rFonts w:cstheme="majorBidi"/>
        </w:rPr>
        <w:t xml:space="preserve">, when both </w:t>
      </w:r>
      <w:r w:rsidR="00FC419F">
        <w:rPr>
          <w:rFonts w:cstheme="majorBidi"/>
        </w:rPr>
        <w:t xml:space="preserve">species </w:t>
      </w:r>
      <w:r w:rsidR="005542C7">
        <w:rPr>
          <w:rFonts w:cstheme="majorBidi"/>
        </w:rPr>
        <w:t>are present,</w:t>
      </w:r>
      <w:r w:rsidR="001D6279">
        <w:rPr>
          <w:rFonts w:cstheme="majorBidi"/>
        </w:rPr>
        <w:t xml:space="preserve"> assessing </w:t>
      </w:r>
      <w:r w:rsidR="00421ACA" w:rsidRPr="0063481F">
        <w:rPr>
          <w:rFonts w:cstheme="majorBidi"/>
        </w:rPr>
        <w:t xml:space="preserve">the </w:t>
      </w:r>
      <w:r w:rsidR="001D6279">
        <w:rPr>
          <w:rFonts w:cstheme="majorBidi"/>
        </w:rPr>
        <w:t>demography</w:t>
      </w:r>
      <w:r w:rsidR="00421ACA" w:rsidRPr="0063481F">
        <w:rPr>
          <w:rFonts w:cstheme="majorBidi"/>
        </w:rPr>
        <w:t xml:space="preserve"> of </w:t>
      </w:r>
      <w:r w:rsidR="005542C7">
        <w:rPr>
          <w:rFonts w:cstheme="majorBidi"/>
        </w:rPr>
        <w:t>Norway and black rats</w:t>
      </w:r>
      <w:r w:rsidR="001D6279">
        <w:rPr>
          <w:rFonts w:cstheme="majorBidi"/>
        </w:rPr>
        <w:t xml:space="preserve"> </w:t>
      </w:r>
      <w:r w:rsidR="00103CDA">
        <w:rPr>
          <w:rFonts w:cstheme="majorBidi"/>
        </w:rPr>
        <w:t>may</w:t>
      </w:r>
      <w:r w:rsidR="005542C7">
        <w:rPr>
          <w:rFonts w:cstheme="majorBidi"/>
        </w:rPr>
        <w:t xml:space="preserve"> </w:t>
      </w:r>
      <w:r w:rsidR="001D6279">
        <w:rPr>
          <w:rFonts w:cstheme="majorBidi"/>
        </w:rPr>
        <w:t xml:space="preserve">offer broader insight into </w:t>
      </w:r>
      <w:r w:rsidR="005542C7">
        <w:rPr>
          <w:rFonts w:cstheme="majorBidi"/>
        </w:rPr>
        <w:t xml:space="preserve">post-disaster </w:t>
      </w:r>
      <w:r w:rsidR="00421ACA" w:rsidRPr="0063481F">
        <w:rPr>
          <w:rFonts w:cstheme="majorBidi"/>
        </w:rPr>
        <w:t xml:space="preserve">pathogen transmission risk. </w:t>
      </w:r>
    </w:p>
    <w:p w14:paraId="124D15E2" w14:textId="77777777" w:rsidR="00121033" w:rsidRPr="0063481F" w:rsidRDefault="00121033" w:rsidP="0063481F">
      <w:pPr>
        <w:spacing w:after="0" w:line="360" w:lineRule="auto"/>
        <w:rPr>
          <w:rFonts w:cstheme="majorBidi"/>
          <w:color w:val="000000"/>
        </w:rPr>
      </w:pPr>
    </w:p>
    <w:p w14:paraId="3F210A1E" w14:textId="39781FD2" w:rsidR="00020350" w:rsidRPr="000422A6" w:rsidRDefault="005624B2" w:rsidP="00E56B56">
      <w:pPr>
        <w:spacing w:after="0" w:line="360" w:lineRule="auto"/>
        <w:jc w:val="both"/>
        <w:rPr>
          <w:rFonts w:cstheme="majorBidi"/>
        </w:rPr>
      </w:pPr>
      <w:commentRangeStart w:id="196"/>
      <w:r>
        <w:rPr>
          <w:rFonts w:cstheme="majorBidi"/>
        </w:rPr>
        <w:lastRenderedPageBreak/>
        <w:t>D</w:t>
      </w:r>
      <w:r w:rsidR="001F56C9">
        <w:rPr>
          <w:rFonts w:cstheme="majorBidi"/>
        </w:rPr>
        <w:t>isaster</w:t>
      </w:r>
      <w:commentRangeEnd w:id="196"/>
      <w:r w:rsidR="00B54144">
        <w:rPr>
          <w:rStyle w:val="CommentReference"/>
          <w:rFonts w:cs="Times New Roman"/>
        </w:rPr>
        <w:commentReference w:id="196"/>
      </w:r>
      <w:r w:rsidR="001F56C9">
        <w:rPr>
          <w:rFonts w:cstheme="majorBidi"/>
        </w:rPr>
        <w:t>-driven disturbance</w:t>
      </w:r>
      <w:r w:rsidR="00DF0522" w:rsidRPr="0063481F">
        <w:rPr>
          <w:rFonts w:cstheme="majorBidi"/>
        </w:rPr>
        <w:t xml:space="preserve"> and post-disaster interventions </w:t>
      </w:r>
      <w:r>
        <w:rPr>
          <w:rFonts w:cstheme="majorBidi"/>
        </w:rPr>
        <w:t xml:space="preserve">can elicit demographic responses that </w:t>
      </w:r>
      <w:r w:rsidR="00195A29">
        <w:rPr>
          <w:rFonts w:cstheme="majorBidi"/>
        </w:rPr>
        <w:t>depart from seasonal and multi-annual cycles</w:t>
      </w:r>
      <w:r>
        <w:rPr>
          <w:rFonts w:cstheme="majorBidi"/>
        </w:rPr>
        <w:t xml:space="preserve"> often exhibited by rodents </w:t>
      </w:r>
      <w:r w:rsidR="00195A29" w:rsidRPr="001D6279" w:rsidDel="00533404">
        <w:rPr>
          <w:rFonts w:cstheme="majorBidi"/>
        </w:rPr>
        <w:fldChar w:fldCharType="begin">
          <w:fldData xml:space="preserve">PEVuZE5vdGU+PENpdGU+PEF1dGhvcj5CdXJ0aGU8L0F1dGhvcj48WWVhcj4yMDEwPC9ZZWFyPjxS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</w:fldData>
        </w:fldChar>
      </w:r>
      <w:r w:rsidR="00195A29" w:rsidRPr="001D6279" w:rsidDel="00533404">
        <w:rPr>
          <w:rFonts w:cstheme="majorBidi"/>
        </w:rPr>
        <w:instrText xml:space="preserve"> ADDIN EN.CITE </w:instrText>
      </w:r>
      <w:r w:rsidR="00195A29" w:rsidRPr="001D6279" w:rsidDel="00533404">
        <w:rPr>
          <w:rFonts w:cstheme="majorBidi"/>
        </w:rPr>
        <w:fldChar w:fldCharType="begin">
          <w:fldData xml:space="preserve">PEVuZE5vdGU+PENpdGU+PEF1dGhvcj5CdXJ0aGU8L0F1dGhvcj48WWVhcj4yMDEwPC9ZZWFyPjxS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</w:fldData>
        </w:fldChar>
      </w:r>
      <w:r w:rsidR="00195A29" w:rsidRPr="001D6279" w:rsidDel="00533404">
        <w:rPr>
          <w:rFonts w:cstheme="majorBidi"/>
        </w:rPr>
        <w:instrText xml:space="preserve"> ADDIN EN.CITE.DATA </w:instrText>
      </w:r>
      <w:r w:rsidR="00195A29" w:rsidRPr="001D6279" w:rsidDel="00533404">
        <w:rPr>
          <w:rFonts w:cstheme="majorBidi"/>
        </w:rPr>
      </w:r>
      <w:r w:rsidR="00195A29" w:rsidRPr="001D6279" w:rsidDel="00533404">
        <w:rPr>
          <w:rFonts w:cstheme="majorBidi"/>
        </w:rPr>
        <w:fldChar w:fldCharType="end"/>
      </w:r>
      <w:r w:rsidR="00195A29" w:rsidRPr="001D6279" w:rsidDel="00533404">
        <w:rPr>
          <w:rFonts w:cstheme="majorBidi"/>
        </w:rPr>
      </w:r>
      <w:r w:rsidR="00195A29" w:rsidRPr="001D6279" w:rsidDel="00533404">
        <w:rPr>
          <w:rFonts w:cstheme="majorBidi"/>
        </w:rPr>
        <w:fldChar w:fldCharType="separate"/>
      </w:r>
      <w:r w:rsidR="00195A29" w:rsidRPr="001D6279" w:rsidDel="00533404">
        <w:rPr>
          <w:rFonts w:cstheme="majorBidi"/>
        </w:rPr>
        <w:t>(</w:t>
      </w:r>
      <w:hyperlink w:anchor="_ENREF_22" w:tooltip="Korpim, 1996 #1453" w:history="1">
        <w:r w:rsidR="003D6938" w:rsidRPr="001D6279" w:rsidDel="00533404">
          <w:rPr>
            <w:rFonts w:cstheme="majorBidi"/>
          </w:rPr>
          <w:t>Korpim et al. 1996</w:t>
        </w:r>
      </w:hyperlink>
      <w:r w:rsidR="00195A29" w:rsidRPr="001D6279" w:rsidDel="00533404">
        <w:rPr>
          <w:rFonts w:cstheme="majorBidi"/>
        </w:rPr>
        <w:t xml:space="preserve">, </w:t>
      </w:r>
      <w:hyperlink w:anchor="_ENREF_34" w:tooltip="Oli, 1999 #1454" w:history="1">
        <w:r w:rsidR="003D6938" w:rsidRPr="001D6279" w:rsidDel="00533404">
          <w:rPr>
            <w:rFonts w:cstheme="majorBidi"/>
          </w:rPr>
          <w:t>Oli and Dobson 1999</w:t>
        </w:r>
      </w:hyperlink>
      <w:r w:rsidR="00195A29" w:rsidRPr="001D6279" w:rsidDel="00533404">
        <w:rPr>
          <w:rFonts w:cstheme="majorBidi"/>
        </w:rPr>
        <w:t xml:space="preserve">, </w:t>
      </w:r>
      <w:hyperlink w:anchor="_ENREF_25" w:tooltip="Lambin, 2000 #1449" w:history="1">
        <w:r w:rsidR="003D6938" w:rsidRPr="001D6279" w:rsidDel="00533404">
          <w:rPr>
            <w:rFonts w:cstheme="majorBidi"/>
          </w:rPr>
          <w:t>Lambin et al. 2000</w:t>
        </w:r>
      </w:hyperlink>
      <w:r w:rsidR="00195A29" w:rsidRPr="001D6279" w:rsidDel="00533404">
        <w:rPr>
          <w:rFonts w:cstheme="majorBidi"/>
        </w:rPr>
        <w:t xml:space="preserve">, </w:t>
      </w:r>
      <w:hyperlink w:anchor="_ENREF_20" w:tooltip="Ims, 2008 #1452" w:history="1">
        <w:r w:rsidR="003D6938" w:rsidRPr="001D6279" w:rsidDel="00533404">
          <w:rPr>
            <w:rFonts w:cstheme="majorBidi"/>
          </w:rPr>
          <w:t>Ims et al. 2008</w:t>
        </w:r>
      </w:hyperlink>
      <w:r w:rsidR="00195A29" w:rsidRPr="001D6279" w:rsidDel="00533404">
        <w:rPr>
          <w:rFonts w:cstheme="majorBidi"/>
        </w:rPr>
        <w:t xml:space="preserve">, </w:t>
      </w:r>
      <w:hyperlink w:anchor="_ENREF_6" w:tooltip="Burthe, 2010 #1446" w:history="1">
        <w:r w:rsidR="003D6938" w:rsidRPr="001D6279" w:rsidDel="00533404">
          <w:rPr>
            <w:rFonts w:cstheme="majorBidi"/>
          </w:rPr>
          <w:t>Burthe et al. 2010</w:t>
        </w:r>
      </w:hyperlink>
      <w:r w:rsidR="00195A29" w:rsidRPr="001D6279" w:rsidDel="00533404">
        <w:rPr>
          <w:rFonts w:cstheme="majorBidi"/>
        </w:rPr>
        <w:t>)</w:t>
      </w:r>
      <w:r w:rsidR="00195A29" w:rsidRPr="001D6279" w:rsidDel="00533404">
        <w:rPr>
          <w:rFonts w:cstheme="majorBidi"/>
        </w:rPr>
        <w:fldChar w:fldCharType="end"/>
      </w:r>
      <w:r>
        <w:rPr>
          <w:rFonts w:cstheme="majorBidi"/>
        </w:rPr>
        <w:t xml:space="preserve">. Responses </w:t>
      </w:r>
      <w:r w:rsidR="00F16249">
        <w:rPr>
          <w:rFonts w:cstheme="majorBidi"/>
        </w:rPr>
        <w:t>may vary</w:t>
      </w:r>
      <w:r w:rsidR="0065013F">
        <w:rPr>
          <w:rFonts w:cstheme="majorBidi"/>
        </w:rPr>
        <w:t>, however,</w:t>
      </w:r>
      <w:r w:rsidR="00F16249">
        <w:rPr>
          <w:rFonts w:cstheme="majorBidi"/>
        </w:rPr>
        <w:t xml:space="preserve"> depending on whether</w:t>
      </w:r>
      <w:r>
        <w:rPr>
          <w:rFonts w:cstheme="majorBidi"/>
        </w:rPr>
        <w:t xml:space="preserve"> shifts in </w:t>
      </w:r>
      <w:r w:rsidR="00F16249">
        <w:rPr>
          <w:rFonts w:cstheme="majorBidi"/>
        </w:rPr>
        <w:t>prevailing conditions</w:t>
      </w:r>
      <w:r>
        <w:rPr>
          <w:rFonts w:cstheme="majorBidi"/>
        </w:rPr>
        <w:t xml:space="preserve"> </w:t>
      </w:r>
      <w:r w:rsidR="00F16249">
        <w:rPr>
          <w:rFonts w:cstheme="majorBidi"/>
        </w:rPr>
        <w:t>result in distress, opportunity, or a combination thereof</w:t>
      </w:r>
      <w:r>
        <w:rPr>
          <w:rFonts w:cstheme="majorBidi"/>
        </w:rPr>
        <w:t>.</w:t>
      </w:r>
      <w:r w:rsidR="00F16249" w:rsidRPr="00F16249">
        <w:rPr>
          <w:rFonts w:cstheme="majorBidi"/>
        </w:rPr>
        <w:t xml:space="preserve"> </w:t>
      </w:r>
      <w:r w:rsidR="00F16249">
        <w:rPr>
          <w:rFonts w:cstheme="majorBidi"/>
        </w:rPr>
        <w:t xml:space="preserve">For example, </w:t>
      </w:r>
      <w:r w:rsidR="00F16249" w:rsidRPr="001D6279" w:rsidDel="00533404">
        <w:rPr>
          <w:rFonts w:cstheme="majorBidi"/>
        </w:rPr>
        <w:t xml:space="preserve">severe flooding </w:t>
      </w:r>
      <w:r w:rsidR="00F16249">
        <w:rPr>
          <w:rFonts w:cstheme="majorBidi"/>
        </w:rPr>
        <w:t>might result in an acute spike in mortality and thus elicit</w:t>
      </w:r>
      <w:r w:rsidR="00F16249" w:rsidRPr="001D6279" w:rsidDel="00533404">
        <w:rPr>
          <w:rFonts w:cstheme="majorBidi"/>
        </w:rPr>
        <w:t xml:space="preserve"> </w:t>
      </w:r>
      <w:r w:rsidR="00F16249">
        <w:rPr>
          <w:rFonts w:cstheme="majorBidi"/>
        </w:rPr>
        <w:t xml:space="preserve">local </w:t>
      </w:r>
      <w:r w:rsidR="00F16249" w:rsidRPr="001D6279" w:rsidDel="00533404">
        <w:rPr>
          <w:rFonts w:cstheme="majorBidi"/>
        </w:rPr>
        <w:t>population</w:t>
      </w:r>
      <w:r w:rsidR="00F16249">
        <w:rPr>
          <w:rFonts w:cstheme="majorBidi"/>
        </w:rPr>
        <w:t xml:space="preserve"> collapse </w:t>
      </w:r>
      <w:r w:rsidR="00F16249" w:rsidRPr="001D6279" w:rsidDel="00533404">
        <w:rPr>
          <w:rFonts w:cstheme="majorBidi"/>
        </w:rPr>
        <w:fldChar w:fldCharType="begin">
          <w:fldData xml:space="preserve">PEVuZE5vdGU+PENpdGU+PEF1dGhvcj5aaGFuZzwvQXV0aG9yPjxZZWFyPjIwMDc8L1llYXI+PFJl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</w:fldData>
        </w:fldChar>
      </w:r>
      <w:r w:rsidR="000F5A88">
        <w:rPr>
          <w:rFonts w:cstheme="majorBidi"/>
        </w:rPr>
        <w:instrText xml:space="preserve"> ADDIN EN.CITE </w:instrText>
      </w:r>
      <w:r w:rsidR="000F5A88">
        <w:rPr>
          <w:rFonts w:cstheme="majorBidi"/>
        </w:rPr>
        <w:fldChar w:fldCharType="begin">
          <w:fldData xml:space="preserve">PEVuZE5vdGU+PENpdGU+PEF1dGhvcj5aaGFuZzwvQXV0aG9yPjxZZWFyPjIwMDc8L1llYXI+PFJl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</w:fldData>
        </w:fldChar>
      </w:r>
      <w:r w:rsidR="000F5A88">
        <w:rPr>
          <w:rFonts w:cstheme="majorBidi"/>
        </w:rPr>
        <w:instrText xml:space="preserve"> ADDIN EN.CITE.DATA </w:instrText>
      </w:r>
      <w:r w:rsidR="000F5A88">
        <w:rPr>
          <w:rFonts w:cstheme="majorBidi"/>
        </w:rPr>
      </w:r>
      <w:r w:rsidR="000F5A88">
        <w:rPr>
          <w:rFonts w:cstheme="majorBidi"/>
        </w:rPr>
        <w:fldChar w:fldCharType="end"/>
      </w:r>
      <w:r w:rsidR="00F16249" w:rsidRPr="001D6279" w:rsidDel="00533404">
        <w:rPr>
          <w:rFonts w:cstheme="majorBidi"/>
        </w:rPr>
      </w:r>
      <w:r w:rsidR="00F16249" w:rsidRPr="001D6279" w:rsidDel="00533404">
        <w:rPr>
          <w:rFonts w:cstheme="majorBidi"/>
        </w:rPr>
        <w:fldChar w:fldCharType="separate"/>
      </w:r>
      <w:r w:rsidR="000F5A88">
        <w:rPr>
          <w:rFonts w:cstheme="majorBidi"/>
          <w:noProof/>
        </w:rPr>
        <w:t>(</w:t>
      </w:r>
      <w:hyperlink w:anchor="_ENREF_54" w:tooltip="Zhang, 2007 #1105" w:history="1">
        <w:r w:rsidR="003D6938">
          <w:rPr>
            <w:rFonts w:cstheme="majorBidi"/>
            <w:noProof/>
          </w:rPr>
          <w:t>Zhang et al. 2007</w:t>
        </w:r>
      </w:hyperlink>
      <w:r w:rsidR="000F5A88">
        <w:rPr>
          <w:rFonts w:cstheme="majorBidi"/>
          <w:noProof/>
        </w:rPr>
        <w:t>)</w:t>
      </w:r>
      <w:r w:rsidR="00F16249" w:rsidRPr="001D6279" w:rsidDel="00533404">
        <w:rPr>
          <w:rFonts w:cstheme="majorBidi"/>
        </w:rPr>
        <w:fldChar w:fldCharType="end"/>
      </w:r>
      <w:r w:rsidR="00F16249">
        <w:rPr>
          <w:rFonts w:cstheme="majorBidi"/>
        </w:rPr>
        <w:t xml:space="preserve">, </w:t>
      </w:r>
      <w:r w:rsidR="009A2D30">
        <w:rPr>
          <w:rFonts w:cstheme="majorBidi"/>
        </w:rPr>
        <w:t>which might be</w:t>
      </w:r>
      <w:r w:rsidR="00F16249">
        <w:rPr>
          <w:rFonts w:cstheme="majorBidi"/>
        </w:rPr>
        <w:t xml:space="preserve"> followed by a wave of immigration driven by a</w:t>
      </w:r>
      <w:r w:rsidR="00103CDA" w:rsidRPr="00F16249">
        <w:rPr>
          <w:rFonts w:cstheme="majorBidi"/>
        </w:rPr>
        <w:t xml:space="preserve"> </w:t>
      </w:r>
      <w:r w:rsidR="009A2D30">
        <w:rPr>
          <w:rFonts w:cstheme="majorBidi"/>
        </w:rPr>
        <w:t>rise</w:t>
      </w:r>
      <w:r w:rsidR="00103CDA" w:rsidRPr="00F16249">
        <w:rPr>
          <w:rFonts w:cstheme="majorBidi"/>
        </w:rPr>
        <w:t xml:space="preserve"> in the number of abandoned buildings or aggregation of debris</w:t>
      </w:r>
      <w:r w:rsidR="000F7DD8">
        <w:rPr>
          <w:rFonts w:cstheme="majorBidi"/>
        </w:rPr>
        <w:t xml:space="preserve"> </w:t>
      </w:r>
      <w:r w:rsidR="00731C8C">
        <w:rPr>
          <w:rFonts w:cstheme="majorBidi"/>
        </w:rPr>
        <w:t>and</w:t>
      </w:r>
      <w:r w:rsidR="000F7DD8">
        <w:rPr>
          <w:rFonts w:cstheme="majorBidi"/>
        </w:rPr>
        <w:t xml:space="preserve"> refuse </w:t>
      </w:r>
      <w:r w:rsidR="00F16249">
        <w:rPr>
          <w:rFonts w:cstheme="majorBidi"/>
        </w:rPr>
        <w:t>in flood-affected</w:t>
      </w:r>
      <w:r w:rsidR="00103CDA" w:rsidRPr="0063481F">
        <w:rPr>
          <w:rFonts w:cstheme="majorBidi"/>
        </w:rPr>
        <w:t xml:space="preserve"> areas </w:t>
      </w:r>
      <w:r w:rsidR="00103CDA" w:rsidRPr="0063481F">
        <w:rPr>
          <w:rFonts w:cstheme="majorBidi"/>
        </w:rPr>
        <w:fldChar w:fldCharType="begin"/>
      </w:r>
      <w:r w:rsidR="0049460A">
        <w:rPr>
          <w:rFonts w:cstheme="majorBidi"/>
        </w:rPr>
        <w:instrText xml:space="preserve"> ADDIN EN.CITE &lt;EndNote&gt;&lt;Cite&gt;&lt;Author&gt;Sarkar&lt;/Author&gt;&lt;Year&gt;2006&lt;/Year&gt;&lt;RecNum&gt;1511&lt;/RecNum&gt;&lt;DisplayText&gt;(Sarkar 2006)&lt;/DisplayText&gt;&lt;record&gt;&lt;rec-number&gt;1511&lt;/rec-number&gt;&lt;foreign-keys&gt;&lt;key app="EN" db-id="2wz9rved2vpst6efdflp2f5epdxpeep0rt90"&gt;1511&lt;/key&gt;&lt;/foreign-keys&gt;&lt;ref-type name="Journal Article"&gt;17&lt;/ref-type&gt;&lt;contributors&gt;&lt;authors&gt;&lt;author&gt;Raju Sarkar&lt;/author&gt;&lt;/authors&gt;&lt;/contributors&gt;&lt;titles&gt;&lt;title&gt;Post Earthquake Debris Management - An Overview&lt;/title&gt;&lt;secondary-title&gt;Advances in Geosciences&lt;/secondary-title&gt;&lt;/titles&gt;&lt;periodical&gt;&lt;full-title&gt;Advances in Geosciences&lt;/full-title&gt;&lt;/periodical&gt;&lt;pages&gt;11&lt;/pages&gt;&lt;volume&gt;9: Solid eath, Ocean Science &amp;amp; Atmospheric Science&lt;/volume&gt;&lt;section&gt;53&lt;/section&gt;&lt;dates&gt;&lt;year&gt;2006&lt;/year&gt;&lt;/dates&gt;&lt;urls&gt;&lt;/urls&gt;&lt;/record&gt;&lt;/Cite&gt;&lt;/EndNote&gt;</w:instrText>
      </w:r>
      <w:r w:rsidR="00103CDA" w:rsidRPr="0063481F">
        <w:rPr>
          <w:rFonts w:cstheme="majorBidi"/>
        </w:rPr>
        <w:fldChar w:fldCharType="separate"/>
      </w:r>
      <w:r w:rsidR="0049460A">
        <w:rPr>
          <w:rFonts w:cstheme="majorBidi"/>
          <w:noProof/>
        </w:rPr>
        <w:t>(</w:t>
      </w:r>
      <w:hyperlink w:anchor="_ENREF_42" w:tooltip="Sarkar, 2006 #1511" w:history="1">
        <w:r w:rsidR="003D6938">
          <w:rPr>
            <w:rFonts w:cstheme="majorBidi"/>
            <w:noProof/>
          </w:rPr>
          <w:t>Sarkar 2006</w:t>
        </w:r>
      </w:hyperlink>
      <w:r w:rsidR="0049460A">
        <w:rPr>
          <w:rFonts w:cstheme="majorBidi"/>
          <w:noProof/>
        </w:rPr>
        <w:t>)</w:t>
      </w:r>
      <w:r w:rsidR="00103CDA" w:rsidRPr="0063481F">
        <w:rPr>
          <w:rFonts w:cstheme="majorBidi"/>
        </w:rPr>
        <w:fldChar w:fldCharType="end"/>
      </w:r>
      <w:r w:rsidR="00103CDA" w:rsidRPr="0063481F">
        <w:rPr>
          <w:rFonts w:cstheme="majorBidi"/>
        </w:rPr>
        <w:t>.</w:t>
      </w:r>
      <w:r w:rsidR="009A2D30">
        <w:rPr>
          <w:rFonts w:cstheme="majorBidi"/>
        </w:rPr>
        <w:t xml:space="preserve"> </w:t>
      </w:r>
      <w:r w:rsidR="00020350">
        <w:rPr>
          <w:rFonts w:cstheme="majorBidi"/>
        </w:rPr>
        <w:t xml:space="preserve">Efforts to rebuild, which </w:t>
      </w:r>
      <w:r w:rsidR="000F7DD8">
        <w:rPr>
          <w:rFonts w:cstheme="majorBidi"/>
        </w:rPr>
        <w:t xml:space="preserve">sometimes </w:t>
      </w:r>
      <w:r w:rsidR="00020350">
        <w:rPr>
          <w:rFonts w:cstheme="majorBidi"/>
        </w:rPr>
        <w:t xml:space="preserve">involve clearing debris and removing damaged trees to restore services (e.g., </w:t>
      </w:r>
      <w:r w:rsidR="000F7DD8">
        <w:rPr>
          <w:rFonts w:cstheme="majorBidi"/>
        </w:rPr>
        <w:t xml:space="preserve">electrical </w:t>
      </w:r>
      <w:r w:rsidR="00020350">
        <w:rPr>
          <w:rFonts w:cstheme="majorBidi"/>
        </w:rPr>
        <w:t xml:space="preserve">power), may </w:t>
      </w:r>
      <w:r w:rsidR="00A86F12">
        <w:rPr>
          <w:rFonts w:cstheme="majorBidi"/>
        </w:rPr>
        <w:t>also</w:t>
      </w:r>
      <w:r w:rsidR="00020350">
        <w:rPr>
          <w:rFonts w:cstheme="majorBidi"/>
        </w:rPr>
        <w:t xml:space="preserve"> reduce</w:t>
      </w:r>
      <w:r w:rsidR="00020350" w:rsidRPr="0063481F">
        <w:rPr>
          <w:rFonts w:cstheme="majorBidi"/>
        </w:rPr>
        <w:t xml:space="preserve"> the availability of </w:t>
      </w:r>
      <w:r w:rsidR="00020350">
        <w:rPr>
          <w:rFonts w:cstheme="majorBidi"/>
        </w:rPr>
        <w:t xml:space="preserve">preferred </w:t>
      </w:r>
      <w:r w:rsidR="00020350" w:rsidRPr="0063481F">
        <w:rPr>
          <w:rFonts w:cstheme="majorBidi"/>
        </w:rPr>
        <w:t>habitat</w:t>
      </w:r>
      <w:r w:rsidR="007E30BC">
        <w:rPr>
          <w:rFonts w:cstheme="majorBidi"/>
        </w:rPr>
        <w:t xml:space="preserve"> of</w:t>
      </w:r>
      <w:r w:rsidR="00020350">
        <w:rPr>
          <w:rFonts w:cstheme="majorBidi"/>
        </w:rPr>
        <w:t xml:space="preserve"> </w:t>
      </w:r>
      <w:r w:rsidR="007E30BC">
        <w:rPr>
          <w:rFonts w:cstheme="majorBidi"/>
        </w:rPr>
        <w:t>one species or another</w:t>
      </w:r>
      <w:r w:rsidR="00594DBE">
        <w:rPr>
          <w:rFonts w:cstheme="majorBidi"/>
        </w:rPr>
        <w:t xml:space="preserve"> </w:t>
      </w:r>
      <w:r w:rsidR="00A8581A">
        <w:rPr>
          <w:rFonts w:cstheme="majorBidi"/>
        </w:rPr>
        <w:fldChar w:fldCharType="begin">
          <w:fldData xml:space="preserve">PEVuZE5vdGU+PENpdGU+PEF1dGhvcj5SYWVsPC9BdXRob3I+PFllYXI+MjAxNjwvWWVhcj48UmVj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</w:fldData>
        </w:fldChar>
      </w:r>
      <w:r w:rsidR="00A8581A">
        <w:rPr>
          <w:rFonts w:cstheme="majorBidi"/>
        </w:rPr>
        <w:instrText xml:space="preserve"> ADDIN EN.CITE </w:instrText>
      </w:r>
      <w:r w:rsidR="00A8581A">
        <w:rPr>
          <w:rFonts w:cstheme="majorBidi"/>
        </w:rPr>
        <w:fldChar w:fldCharType="begin">
          <w:fldData xml:space="preserve">PEVuZE5vdGU+PENpdGU+PEF1dGhvcj5SYWVsPC9BdXRob3I+PFllYXI+MjAxNjwvWWVhcj48UmVj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</w:fldData>
        </w:fldChar>
      </w:r>
      <w:r w:rsidR="00A8581A">
        <w:rPr>
          <w:rFonts w:cstheme="majorBidi"/>
        </w:rPr>
        <w:instrText xml:space="preserve"> ADDIN EN.CITE.DATA </w:instrText>
      </w:r>
      <w:r w:rsidR="00A8581A">
        <w:rPr>
          <w:rFonts w:cstheme="majorBidi"/>
        </w:rPr>
      </w:r>
      <w:r w:rsidR="00A8581A">
        <w:rPr>
          <w:rFonts w:cstheme="majorBidi"/>
        </w:rPr>
        <w:fldChar w:fldCharType="end"/>
      </w:r>
      <w:r w:rsidR="00A8581A">
        <w:rPr>
          <w:rFonts w:cstheme="majorBidi"/>
        </w:rPr>
      </w:r>
      <w:r w:rsidR="00A8581A">
        <w:rPr>
          <w:rFonts w:cstheme="majorBidi"/>
        </w:rPr>
        <w:fldChar w:fldCharType="separate"/>
      </w:r>
      <w:r w:rsidR="00A8581A">
        <w:rPr>
          <w:rFonts w:cstheme="majorBidi"/>
          <w:noProof/>
        </w:rPr>
        <w:t>(</w:t>
      </w:r>
      <w:hyperlink w:anchor="_ENREF_40" w:tooltip="Rael, 2016 #1507" w:history="1">
        <w:r w:rsidR="003D6938">
          <w:rPr>
            <w:rFonts w:cstheme="majorBidi"/>
            <w:noProof/>
          </w:rPr>
          <w:t>Rael et al. 2016</w:t>
        </w:r>
      </w:hyperlink>
      <w:r w:rsidR="00A8581A">
        <w:rPr>
          <w:rFonts w:cstheme="majorBidi"/>
          <w:noProof/>
        </w:rPr>
        <w:t xml:space="preserve">, </w:t>
      </w:r>
      <w:hyperlink w:anchor="_ENREF_29" w:tooltip="Lewis, 2017 #1540" w:history="1">
        <w:r w:rsidR="003D6938">
          <w:rPr>
            <w:rFonts w:cstheme="majorBidi"/>
            <w:noProof/>
          </w:rPr>
          <w:t>Lewis et al. 2017</w:t>
        </w:r>
      </w:hyperlink>
      <w:r w:rsidR="00A8581A">
        <w:rPr>
          <w:rFonts w:cstheme="majorBidi"/>
          <w:noProof/>
        </w:rPr>
        <w:t>)</w:t>
      </w:r>
      <w:r w:rsidR="00A8581A">
        <w:rPr>
          <w:rFonts w:cstheme="majorBidi"/>
        </w:rPr>
        <w:fldChar w:fldCharType="end"/>
      </w:r>
      <w:r w:rsidR="007E30BC">
        <w:rPr>
          <w:rFonts w:cstheme="majorBidi"/>
        </w:rPr>
        <w:t xml:space="preserve">. </w:t>
      </w:r>
      <w:r w:rsidR="006625B6">
        <w:rPr>
          <w:rFonts w:cstheme="majorBidi"/>
        </w:rPr>
        <w:t>Thus</w:t>
      </w:r>
      <w:r w:rsidR="007E30BC">
        <w:rPr>
          <w:rFonts w:cstheme="majorBidi"/>
        </w:rPr>
        <w:t xml:space="preserve"> </w:t>
      </w:r>
      <w:r w:rsidR="000F7DD8">
        <w:rPr>
          <w:rFonts w:cstheme="majorBidi"/>
        </w:rPr>
        <w:t xml:space="preserve">intra- and interspecific </w:t>
      </w:r>
      <w:r w:rsidR="007E30BC">
        <w:rPr>
          <w:rFonts w:cstheme="majorBidi"/>
        </w:rPr>
        <w:t>demographic variation might arise</w:t>
      </w:r>
      <w:r w:rsidR="00A86F12">
        <w:rPr>
          <w:rFonts w:cstheme="majorBidi"/>
        </w:rPr>
        <w:t xml:space="preserve"> across affected areas</w:t>
      </w:r>
      <w:r w:rsidR="007E30BC">
        <w:rPr>
          <w:rFonts w:cstheme="majorBidi"/>
        </w:rPr>
        <w:t xml:space="preserve"> </w:t>
      </w:r>
      <w:r w:rsidR="0065013F">
        <w:rPr>
          <w:rFonts w:cstheme="majorBidi"/>
        </w:rPr>
        <w:t>due to</w:t>
      </w:r>
      <w:r w:rsidR="007E30BC">
        <w:rPr>
          <w:rFonts w:cstheme="majorBidi"/>
        </w:rPr>
        <w:t xml:space="preserve"> organismal factors like habitat preferences and differences in mobility among species </w:t>
      </w:r>
      <w:r w:rsidR="007E30BC" w:rsidRPr="001D6279" w:rsidDel="00533404">
        <w:rPr>
          <w:rFonts w:cstheme="majorBidi"/>
        </w:rPr>
        <w:fldChar w:fldCharType="begin">
          <w:fldData xml:space="preserve">PEVuZE5vdGU+PENpdGU+PEF1dGhvcj5aaGFuZzwvQXV0aG9yPjxZZWFyPjIwMDc8L1llYXI+PFJl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</w:fldData>
        </w:fldChar>
      </w:r>
      <w:r w:rsidR="007E30BC" w:rsidRPr="001D6279" w:rsidDel="00533404">
        <w:rPr>
          <w:rFonts w:cstheme="majorBidi"/>
        </w:rPr>
        <w:instrText xml:space="preserve"> ADDIN EN.CITE </w:instrText>
      </w:r>
      <w:r w:rsidR="007E30BC" w:rsidRPr="001D6279" w:rsidDel="00533404">
        <w:rPr>
          <w:rFonts w:cstheme="majorBidi"/>
        </w:rPr>
        <w:fldChar w:fldCharType="begin">
          <w:fldData xml:space="preserve">PEVuZE5vdGU+PENpdGU+PEF1dGhvcj5aaGFuZzwvQXV0aG9yPjxZZWFyPjIwMDc8L1llYXI+PFJl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</w:fldData>
        </w:fldChar>
      </w:r>
      <w:r w:rsidR="007E30BC" w:rsidRPr="001D6279" w:rsidDel="00533404">
        <w:rPr>
          <w:rFonts w:cstheme="majorBidi"/>
        </w:rPr>
        <w:instrText xml:space="preserve"> ADDIN EN.CITE.DATA </w:instrText>
      </w:r>
      <w:r w:rsidR="007E30BC" w:rsidRPr="001D6279" w:rsidDel="00533404">
        <w:rPr>
          <w:rFonts w:cstheme="majorBidi"/>
        </w:rPr>
      </w:r>
      <w:r w:rsidR="007E30BC" w:rsidRPr="001D6279" w:rsidDel="00533404">
        <w:rPr>
          <w:rFonts w:cstheme="majorBidi"/>
        </w:rPr>
        <w:fldChar w:fldCharType="end"/>
      </w:r>
      <w:r w:rsidR="007E30BC" w:rsidRPr="001D6279" w:rsidDel="00533404">
        <w:rPr>
          <w:rFonts w:cstheme="majorBidi"/>
        </w:rPr>
      </w:r>
      <w:r w:rsidR="007E30BC" w:rsidRPr="001D6279" w:rsidDel="00533404">
        <w:rPr>
          <w:rFonts w:cstheme="majorBidi"/>
        </w:rPr>
        <w:fldChar w:fldCharType="separate"/>
      </w:r>
      <w:r w:rsidR="007E30BC" w:rsidRPr="001D6279" w:rsidDel="00533404">
        <w:rPr>
          <w:rFonts w:cstheme="majorBidi"/>
        </w:rPr>
        <w:t>(</w:t>
      </w:r>
      <w:hyperlink w:anchor="_ENREF_54" w:tooltip="Zhang, 2007 #1105" w:history="1">
        <w:r w:rsidR="003D6938" w:rsidRPr="001D6279" w:rsidDel="00533404">
          <w:rPr>
            <w:rFonts w:cstheme="majorBidi"/>
          </w:rPr>
          <w:t>Zhang et al. 2007</w:t>
        </w:r>
      </w:hyperlink>
      <w:r w:rsidR="007E30BC" w:rsidRPr="001D6279" w:rsidDel="00533404">
        <w:rPr>
          <w:rFonts w:cstheme="majorBidi"/>
        </w:rPr>
        <w:t>)</w:t>
      </w:r>
      <w:r w:rsidR="007E30BC" w:rsidRPr="001D6279" w:rsidDel="00533404">
        <w:rPr>
          <w:rFonts w:cstheme="majorBidi"/>
        </w:rPr>
        <w:fldChar w:fldCharType="end"/>
      </w:r>
      <w:r w:rsidR="007E30BC">
        <w:rPr>
          <w:rFonts w:cstheme="majorBidi"/>
        </w:rPr>
        <w:t xml:space="preserve"> as well as sociocultural factors like disparities in disturbance, resettlement and rebuilding </w:t>
      </w:r>
      <w:r w:rsidR="00020350" w:rsidRPr="0063481F">
        <w:rPr>
          <w:rFonts w:cstheme="majorBidi"/>
        </w:rPr>
        <w:fldChar w:fldCharType="begin">
          <w:fldData xml:space="preserve">PEVuZE5vdGU+PENpdGU+PEF1dGhvcj5EaWNrbWFuPC9BdXRob3I+PFllYXI+MTk4OTwvWWVhcj48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</w:fldData>
        </w:fldChar>
      </w:r>
      <w:r w:rsidR="0020645F">
        <w:rPr>
          <w:rFonts w:cstheme="majorBidi"/>
        </w:rPr>
        <w:instrText xml:space="preserve"> ADDIN EN.CITE </w:instrText>
      </w:r>
      <w:r w:rsidR="0020645F">
        <w:rPr>
          <w:rFonts w:cstheme="majorBidi"/>
        </w:rPr>
        <w:fldChar w:fldCharType="begin">
          <w:fldData xml:space="preserve">PEVuZE5vdGU+PENpdGU+PEF1dGhvcj5EaWNrbWFuPC9BdXRob3I+PFllYXI+MTk4OTwvWWVhcj48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</w:fldData>
        </w:fldChar>
      </w:r>
      <w:r w:rsidR="0020645F">
        <w:rPr>
          <w:rFonts w:cstheme="majorBidi"/>
        </w:rPr>
        <w:instrText xml:space="preserve"> ADDIN EN.CITE.DATA </w:instrText>
      </w:r>
      <w:r w:rsidR="0020645F">
        <w:rPr>
          <w:rFonts w:cstheme="majorBidi"/>
        </w:rPr>
      </w:r>
      <w:r w:rsidR="0020645F">
        <w:rPr>
          <w:rFonts w:cstheme="majorBidi"/>
        </w:rPr>
        <w:fldChar w:fldCharType="end"/>
      </w:r>
      <w:r w:rsidR="00020350" w:rsidRPr="0063481F">
        <w:rPr>
          <w:rFonts w:cstheme="majorBidi"/>
        </w:rPr>
      </w:r>
      <w:r w:rsidR="00020350" w:rsidRPr="0063481F">
        <w:rPr>
          <w:rFonts w:cstheme="majorBidi"/>
        </w:rPr>
        <w:fldChar w:fldCharType="separate"/>
      </w:r>
      <w:r w:rsidR="0020645F">
        <w:rPr>
          <w:rFonts w:cstheme="majorBidi"/>
          <w:noProof/>
        </w:rPr>
        <w:t>(</w:t>
      </w:r>
      <w:hyperlink w:anchor="_ENREF_11" w:tooltip="Dickman, 1989 #1357" w:history="1">
        <w:r w:rsidR="003D6938">
          <w:rPr>
            <w:rFonts w:cstheme="majorBidi"/>
            <w:noProof/>
          </w:rPr>
          <w:t>Dickman and Doncaster 1989</w:t>
        </w:r>
      </w:hyperlink>
      <w:r w:rsidR="0020645F">
        <w:rPr>
          <w:rFonts w:cstheme="majorBidi"/>
          <w:noProof/>
        </w:rPr>
        <w:t xml:space="preserve">, </w:t>
      </w:r>
      <w:hyperlink w:anchor="_ENREF_13" w:tooltip="Eskew, 2018 #1686" w:history="1">
        <w:r w:rsidR="003D6938">
          <w:rPr>
            <w:rFonts w:cstheme="majorBidi"/>
            <w:noProof/>
          </w:rPr>
          <w:t>Eskew and Olival 2018</w:t>
        </w:r>
      </w:hyperlink>
      <w:r w:rsidR="0020645F">
        <w:rPr>
          <w:rFonts w:cstheme="majorBidi"/>
          <w:noProof/>
        </w:rPr>
        <w:t>)</w:t>
      </w:r>
      <w:r w:rsidR="00020350" w:rsidRPr="0063481F">
        <w:rPr>
          <w:rFonts w:cstheme="majorBidi"/>
        </w:rPr>
        <w:fldChar w:fldCharType="end"/>
      </w:r>
      <w:r w:rsidR="00020350" w:rsidRPr="000422A6">
        <w:rPr>
          <w:rFonts w:cstheme="majorBidi"/>
        </w:rPr>
        <w:t>.</w:t>
      </w:r>
    </w:p>
    <w:p w14:paraId="5DB01123" w14:textId="2DAAA066" w:rsidR="00103CDA" w:rsidRPr="0063481F" w:rsidRDefault="00103CDA" w:rsidP="007E30BC">
      <w:pPr>
        <w:spacing w:after="0" w:line="360" w:lineRule="auto"/>
        <w:rPr>
          <w:rFonts w:cstheme="majorBidi"/>
        </w:rPr>
      </w:pPr>
    </w:p>
    <w:p w14:paraId="1E6412BB" w14:textId="1F648744" w:rsidR="00874F68" w:rsidRDefault="000422A6" w:rsidP="00E56B56">
      <w:pPr>
        <w:spacing w:after="0" w:line="360" w:lineRule="auto"/>
        <w:jc w:val="both"/>
      </w:pPr>
      <w:r>
        <w:t xml:space="preserve">In this study, we examined the demography of </w:t>
      </w:r>
      <w:r w:rsidR="00731C8C">
        <w:t>commensal</w:t>
      </w:r>
      <w:r>
        <w:t xml:space="preserve"> rats across areas of New Orleans affected by Hurricane Katrina. </w:t>
      </w:r>
      <w:r w:rsidR="00A86F12" w:rsidRPr="000422A6">
        <w:t xml:space="preserve">Catastrophic flooding </w:t>
      </w:r>
      <w:r w:rsidRPr="000422A6">
        <w:t xml:space="preserve">followed by </w:t>
      </w:r>
      <w:r w:rsidR="00F17B80">
        <w:t xml:space="preserve">a decade of </w:t>
      </w:r>
      <w:r w:rsidRPr="000422A6">
        <w:t xml:space="preserve">uneven recovery </w:t>
      </w:r>
      <w:r w:rsidR="00A86F12" w:rsidRPr="000422A6">
        <w:t xml:space="preserve">has resulted in a natural laboratory for </w:t>
      </w:r>
      <w:r>
        <w:t>studying how public health risks are shaped by disturbance</w:t>
      </w:r>
      <w:r w:rsidR="00021C6B">
        <w:t xml:space="preserve"> and disaster response</w:t>
      </w:r>
      <w:r w:rsidR="000F7DD8">
        <w:t xml:space="preserve"> </w:t>
      </w:r>
      <w:r w:rsidR="00182DEC">
        <w:fldChar w:fldCharType="begin">
          <w:fldData xml:space="preserve">PEVuZE5vdGU+PENpdGU+PEF1dGhvcj5SYWVsPC9BdXRob3I+PFllYXI+MjAxNjwvWWVhcj48UmVj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</w:fldData>
        </w:fldChar>
      </w:r>
      <w:r w:rsidR="004A1505">
        <w:instrText xml:space="preserve"> ADDIN EN.CITE </w:instrText>
      </w:r>
      <w:r w:rsidR="004A1505">
        <w:fldChar w:fldCharType="begin">
          <w:fldData xml:space="preserve">PEVuZE5vdGU+PENpdGU+PEF1dGhvcj5SYWVsPC9BdXRob3I+PFllYXI+MjAxNjwvWWVhcj48UmVj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</w:fldData>
        </w:fldChar>
      </w:r>
      <w:r w:rsidR="004A1505">
        <w:instrText xml:space="preserve"> ADDIN EN.CITE.DATA </w:instrText>
      </w:r>
      <w:r w:rsidR="004A1505">
        <w:fldChar w:fldCharType="end"/>
      </w:r>
      <w:r w:rsidR="00182DEC">
        <w:fldChar w:fldCharType="separate"/>
      </w:r>
      <w:r w:rsidR="004A1505">
        <w:rPr>
          <w:noProof/>
        </w:rPr>
        <w:t>(</w:t>
      </w:r>
      <w:hyperlink w:anchor="_ENREF_37" w:tooltip="Peterson,  #1687" w:history="1">
        <w:r w:rsidR="003D6938">
          <w:rPr>
            <w:noProof/>
          </w:rPr>
          <w:t xml:space="preserve">Peterson et al. </w:t>
        </w:r>
      </w:hyperlink>
      <w:r w:rsidR="004A1505">
        <w:rPr>
          <w:noProof/>
        </w:rPr>
        <w:t xml:space="preserve">, </w:t>
      </w:r>
      <w:hyperlink w:anchor="_ENREF_40" w:tooltip="Rael, 2016 #1507" w:history="1">
        <w:r w:rsidR="003D6938">
          <w:rPr>
            <w:noProof/>
          </w:rPr>
          <w:t>Rael et al. 2016</w:t>
        </w:r>
      </w:hyperlink>
      <w:r w:rsidR="004A1505">
        <w:rPr>
          <w:noProof/>
        </w:rPr>
        <w:t xml:space="preserve">, </w:t>
      </w:r>
      <w:hyperlink w:anchor="_ENREF_29" w:tooltip="Lewis, 2017 #1540" w:history="1">
        <w:r w:rsidR="003D6938">
          <w:rPr>
            <w:noProof/>
          </w:rPr>
          <w:t>Lewis et al. 2017</w:t>
        </w:r>
      </w:hyperlink>
      <w:r w:rsidR="004A1505">
        <w:rPr>
          <w:noProof/>
        </w:rPr>
        <w:t>)</w:t>
      </w:r>
      <w:r w:rsidR="00182DEC">
        <w:fldChar w:fldCharType="end"/>
      </w:r>
      <w:r>
        <w:t>.</w:t>
      </w:r>
      <w:r w:rsidR="00F17B80">
        <w:t xml:space="preserve"> </w:t>
      </w:r>
      <w:r w:rsidR="00021C6B">
        <w:t xml:space="preserve">We conducted a city-wide, trap-based survey </w:t>
      </w:r>
      <w:r w:rsidR="00BE31B8">
        <w:t>to characterize</w:t>
      </w:r>
      <w:r w:rsidR="00731C8C">
        <w:t xml:space="preserve"> </w:t>
      </w:r>
      <w:r w:rsidR="00BE31B8">
        <w:t xml:space="preserve">demography across the city, with the aim of drawing comparisons among </w:t>
      </w:r>
      <w:r w:rsidR="00303EEA">
        <w:t>areas</w:t>
      </w:r>
      <w:r w:rsidR="00BE31B8">
        <w:t xml:space="preserve"> that have experienced marked differences in flooding, resettlement and </w:t>
      </w:r>
      <w:r w:rsidR="000F7DD8">
        <w:t xml:space="preserve">post-disaster </w:t>
      </w:r>
      <w:r w:rsidR="00BE31B8">
        <w:t xml:space="preserve">landscape management. We hypothesized </w:t>
      </w:r>
      <w:r w:rsidR="00BE31B8" w:rsidRPr="00BE31B8">
        <w:t xml:space="preserve">that </w:t>
      </w:r>
      <w:r w:rsidR="00946C61">
        <w:rPr>
          <w:rFonts w:cs="AdvTT6489ba6c"/>
        </w:rPr>
        <w:t>demographic variation</w:t>
      </w:r>
      <w:r w:rsidR="00BE31B8" w:rsidRPr="00BE31B8">
        <w:rPr>
          <w:rFonts w:cs="AdvTT6489ba6c"/>
        </w:rPr>
        <w:t xml:space="preserve"> </w:t>
      </w:r>
      <w:r w:rsidR="00946C61">
        <w:rPr>
          <w:rFonts w:cs="AdvTT6489ba6c"/>
        </w:rPr>
        <w:t>corresponds to</w:t>
      </w:r>
      <w:r w:rsidR="00BE31B8" w:rsidRPr="00BE31B8">
        <w:rPr>
          <w:rFonts w:cs="AdvTT6489ba6c"/>
        </w:rPr>
        <w:t xml:space="preserve"> </w:t>
      </w:r>
      <w:r w:rsidR="00303EEA">
        <w:rPr>
          <w:rFonts w:cs="AdvTT6489ba6c"/>
        </w:rPr>
        <w:t xml:space="preserve">policy-driven </w:t>
      </w:r>
      <w:r w:rsidR="00BE31B8">
        <w:rPr>
          <w:rFonts w:cs="AdvTT6489ba6c"/>
        </w:rPr>
        <w:t xml:space="preserve">differences in </w:t>
      </w:r>
      <w:r w:rsidR="006A042E">
        <w:rPr>
          <w:rFonts w:cs="AdvTT6489ba6c"/>
        </w:rPr>
        <w:t>resettlement and rebuilding</w:t>
      </w:r>
      <w:r w:rsidR="006A042E" w:rsidRPr="00BE31B8">
        <w:rPr>
          <w:rFonts w:cs="AdvTT6489ba6c"/>
        </w:rPr>
        <w:t xml:space="preserve"> </w:t>
      </w:r>
      <w:r w:rsidR="00BE31B8" w:rsidRPr="00BE31B8">
        <w:rPr>
          <w:rFonts w:cs="AdvTT6489ba6c"/>
        </w:rPr>
        <w:t>as much as or more than flooding disturbance</w:t>
      </w:r>
      <w:r w:rsidR="00303EEA">
        <w:rPr>
          <w:rFonts w:cs="AdvTT6489ba6c"/>
        </w:rPr>
        <w:t xml:space="preserve"> </w:t>
      </w:r>
      <w:r w:rsidR="00D04149">
        <w:rPr>
          <w:rFonts w:cs="AdvTT6489ba6c"/>
        </w:rPr>
        <w:fldChar w:fldCharType="begin">
          <w:fldData xml:space="preserve">PEVuZE5vdGU+PENpdGU+PEF1dGhvcj5MZXdpczwvQXV0aG9yPjxZZWFyPjIwMTc8L1llYXI+PFJl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</w:fldData>
        </w:fldChar>
      </w:r>
      <w:r w:rsidR="00D04149">
        <w:rPr>
          <w:rFonts w:cs="AdvTT6489ba6c"/>
        </w:rPr>
        <w:instrText xml:space="preserve"> ADDIN EN.CITE </w:instrText>
      </w:r>
      <w:r w:rsidR="00D04149">
        <w:rPr>
          <w:rFonts w:cs="AdvTT6489ba6c"/>
        </w:rPr>
        <w:fldChar w:fldCharType="begin">
          <w:fldData xml:space="preserve">PEVuZE5vdGU+PENpdGU+PEF1dGhvcj5MZXdpczwvQXV0aG9yPjxZZWFyPjIwMTc8L1llYXI+PFJl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</w:fldData>
        </w:fldChar>
      </w:r>
      <w:r w:rsidR="00D04149">
        <w:rPr>
          <w:rFonts w:cs="AdvTT6489ba6c"/>
        </w:rPr>
        <w:instrText xml:space="preserve"> ADDIN EN.CITE.DATA </w:instrText>
      </w:r>
      <w:r w:rsidR="00D04149">
        <w:rPr>
          <w:rFonts w:cs="AdvTT6489ba6c"/>
        </w:rPr>
      </w:r>
      <w:r w:rsidR="00D04149">
        <w:rPr>
          <w:rFonts w:cs="AdvTT6489ba6c"/>
        </w:rPr>
        <w:fldChar w:fldCharType="end"/>
      </w:r>
      <w:r w:rsidR="00D04149">
        <w:rPr>
          <w:rFonts w:cs="AdvTT6489ba6c"/>
        </w:rPr>
      </w:r>
      <w:r w:rsidR="00D04149">
        <w:rPr>
          <w:rFonts w:cs="AdvTT6489ba6c"/>
        </w:rPr>
        <w:fldChar w:fldCharType="separate"/>
      </w:r>
      <w:r w:rsidR="00D04149">
        <w:rPr>
          <w:rFonts w:cs="AdvTT6489ba6c"/>
          <w:noProof/>
        </w:rPr>
        <w:t>(</w:t>
      </w:r>
      <w:hyperlink w:anchor="_ENREF_29" w:tooltip="Lewis, 2017 #1540" w:history="1">
        <w:r w:rsidR="003D6938">
          <w:rPr>
            <w:rFonts w:cs="AdvTT6489ba6c"/>
            <w:noProof/>
          </w:rPr>
          <w:t>Lewis et al. 2017</w:t>
        </w:r>
      </w:hyperlink>
      <w:r w:rsidR="00D04149">
        <w:rPr>
          <w:rFonts w:cs="AdvTT6489ba6c"/>
          <w:noProof/>
        </w:rPr>
        <w:t>)</w:t>
      </w:r>
      <w:r w:rsidR="00D04149">
        <w:rPr>
          <w:rFonts w:cs="AdvTT6489ba6c"/>
        </w:rPr>
        <w:fldChar w:fldCharType="end"/>
      </w:r>
      <w:r w:rsidR="00946C61">
        <w:t xml:space="preserve">. We predicted that flood-stricken areas harbor more rats as </w:t>
      </w:r>
      <w:r w:rsidR="00731C8C">
        <w:t xml:space="preserve">a </w:t>
      </w:r>
      <w:r w:rsidR="00946C61">
        <w:t>result of social-ecological disparities in abandonment and municipal differences in vacant lot management</w:t>
      </w:r>
      <w:r w:rsidR="00303EEA">
        <w:t xml:space="preserve"> (</w:t>
      </w:r>
      <w:r w:rsidR="00303EEA" w:rsidRPr="00303EEA">
        <w:rPr>
          <w:i/>
        </w:rPr>
        <w:t>sensu</w:t>
      </w:r>
      <w:r w:rsidR="00303EEA" w:rsidRPr="00303EEA">
        <w:t xml:space="preserve"> LaDeau et al. 2013)</w:t>
      </w:r>
      <w:r w:rsidR="00946C61" w:rsidRPr="00303EEA">
        <w:t>.</w:t>
      </w:r>
      <w:r w:rsidR="00303EEA">
        <w:t xml:space="preserve"> </w:t>
      </w:r>
      <w:r w:rsidR="006625B6">
        <w:t>Accordingly,</w:t>
      </w:r>
      <w:r w:rsidR="00731C8C">
        <w:t xml:space="preserve"> </w:t>
      </w:r>
      <w:r w:rsidR="003260DA">
        <w:t>studying</w:t>
      </w:r>
      <w:r w:rsidR="000350E4">
        <w:t xml:space="preserve"> conditions across post-Katrina New Orleans </w:t>
      </w:r>
      <w:r w:rsidR="008B7F2B">
        <w:t xml:space="preserve">not only </w:t>
      </w:r>
      <w:r w:rsidR="0036421E">
        <w:t>shed further light</w:t>
      </w:r>
      <w:r w:rsidR="00303EEA">
        <w:t xml:space="preserve"> on the </w:t>
      </w:r>
      <w:r w:rsidR="000350E4">
        <w:t xml:space="preserve">urban </w:t>
      </w:r>
      <w:r w:rsidR="00303EEA">
        <w:t>ecology of commensal rats</w:t>
      </w:r>
      <w:r w:rsidR="008B7F2B">
        <w:t>, it also offer</w:t>
      </w:r>
      <w:r w:rsidR="003260DA">
        <w:t>ed</w:t>
      </w:r>
      <w:r w:rsidR="008B7F2B">
        <w:t xml:space="preserve"> </w:t>
      </w:r>
      <w:r w:rsidR="0036421E">
        <w:t xml:space="preserve">valuable </w:t>
      </w:r>
      <w:r w:rsidR="009C3634">
        <w:t>perspective on sociocultural disparities in public health risks</w:t>
      </w:r>
      <w:r w:rsidR="008B7F2B">
        <w:t xml:space="preserve"> that c</w:t>
      </w:r>
      <w:r w:rsidR="00731C8C">
        <w:t>ould</w:t>
      </w:r>
      <w:r w:rsidR="008B7F2B">
        <w:t xml:space="preserve"> guide the development of more equitable policies</w:t>
      </w:r>
      <w:r w:rsidR="00874F68">
        <w:t xml:space="preserve"> and practices </w:t>
      </w:r>
      <w:r w:rsidR="009C3634">
        <w:t xml:space="preserve">intended to ensure </w:t>
      </w:r>
      <w:r w:rsidR="008B7F2B">
        <w:t>human well-being after disasters</w:t>
      </w:r>
      <w:r w:rsidR="00874F68">
        <w:t xml:space="preserve">. </w:t>
      </w:r>
    </w:p>
    <w:p w14:paraId="078E8E16" w14:textId="77777777" w:rsidR="00C21820" w:rsidRPr="0063481F" w:rsidRDefault="00C21820" w:rsidP="00303EEA">
      <w:pPr>
        <w:rPr>
          <w:rFonts w:cstheme="majorBidi"/>
          <w:color w:val="000000"/>
        </w:rPr>
      </w:pPr>
    </w:p>
    <w:p w14:paraId="22853CB6" w14:textId="7C1A2F27" w:rsidR="009C3634" w:rsidRDefault="00303EEA" w:rsidP="009C3634">
      <w:pPr>
        <w:spacing w:after="0" w:line="360" w:lineRule="auto"/>
        <w:rPr>
          <w:rFonts w:cstheme="majorBidi"/>
          <w:b/>
          <w:i/>
          <w:color w:val="000000"/>
        </w:rPr>
      </w:pPr>
      <w:r w:rsidRPr="00303EEA">
        <w:rPr>
          <w:rFonts w:cstheme="majorBidi"/>
          <w:b/>
          <w:color w:val="000000"/>
        </w:rPr>
        <w:t>METHODS</w:t>
      </w:r>
    </w:p>
    <w:p w14:paraId="523E389A" w14:textId="731051A0" w:rsidR="00010098" w:rsidRPr="009459F2" w:rsidRDefault="009C3634" w:rsidP="00E56B56">
      <w:pPr>
        <w:spacing w:after="0" w:line="360" w:lineRule="auto"/>
        <w:jc w:val="both"/>
        <w:rPr>
          <w:rFonts w:cstheme="majorBidi"/>
          <w:color w:val="000000"/>
        </w:rPr>
      </w:pPr>
      <w:r>
        <w:rPr>
          <w:rFonts w:cstheme="majorBidi"/>
          <w:b/>
          <w:i/>
          <w:color w:val="000000"/>
        </w:rPr>
        <w:t>S</w:t>
      </w:r>
      <w:r w:rsidR="0058150A">
        <w:rPr>
          <w:rFonts w:cstheme="majorBidi"/>
          <w:b/>
          <w:i/>
          <w:color w:val="000000"/>
        </w:rPr>
        <w:t>tudy area, s</w:t>
      </w:r>
      <w:r>
        <w:rPr>
          <w:rFonts w:cstheme="majorBidi"/>
          <w:b/>
          <w:i/>
          <w:color w:val="000000"/>
        </w:rPr>
        <w:t>ite selection &amp; t</w:t>
      </w:r>
      <w:r w:rsidR="005E1D37" w:rsidRPr="0063481F">
        <w:rPr>
          <w:rFonts w:cstheme="majorBidi"/>
          <w:b/>
          <w:i/>
          <w:color w:val="000000"/>
        </w:rPr>
        <w:t>rapping</w:t>
      </w:r>
      <w:r w:rsidR="00303EEA" w:rsidRPr="00303EEA">
        <w:rPr>
          <w:rFonts w:cstheme="majorBidi"/>
          <w:b/>
          <w:i/>
          <w:color w:val="000000"/>
        </w:rPr>
        <w:t>.</w:t>
      </w:r>
      <w:r w:rsidR="00303EEA">
        <w:rPr>
          <w:rFonts w:cstheme="majorBidi"/>
          <w:color w:val="000000"/>
        </w:rPr>
        <w:t xml:space="preserve"> </w:t>
      </w:r>
      <w:r w:rsidR="00E04904" w:rsidRPr="0063481F">
        <w:rPr>
          <w:rFonts w:cstheme="majorBidi"/>
          <w:color w:val="000000"/>
        </w:rPr>
        <w:t xml:space="preserve">Hurricane Katrina </w:t>
      </w:r>
      <w:r w:rsidR="007B18DC" w:rsidRPr="0063481F">
        <w:rPr>
          <w:rFonts w:cstheme="majorBidi"/>
          <w:color w:val="000000"/>
        </w:rPr>
        <w:t>devastated the City of</w:t>
      </w:r>
      <w:r w:rsidR="00E04904" w:rsidRPr="0063481F">
        <w:rPr>
          <w:rFonts w:cstheme="majorBidi"/>
          <w:color w:val="000000"/>
        </w:rPr>
        <w:t xml:space="preserve"> New Orleans</w:t>
      </w:r>
      <w:r w:rsidR="00ED3059">
        <w:rPr>
          <w:rFonts w:cstheme="majorBidi"/>
          <w:color w:val="000000"/>
        </w:rPr>
        <w:t xml:space="preserve"> on 29 </w:t>
      </w:r>
      <w:r w:rsidR="00ED3059" w:rsidRPr="0063481F">
        <w:rPr>
          <w:rFonts w:cstheme="majorBidi"/>
          <w:color w:val="000000"/>
        </w:rPr>
        <w:t>August 2005</w:t>
      </w:r>
      <w:r w:rsidR="007B18DC" w:rsidRPr="0063481F">
        <w:rPr>
          <w:rFonts w:cstheme="majorBidi"/>
          <w:color w:val="000000"/>
        </w:rPr>
        <w:t>.</w:t>
      </w:r>
      <w:r w:rsidR="00E04904" w:rsidRPr="0063481F">
        <w:rPr>
          <w:rFonts w:cstheme="majorBidi"/>
          <w:color w:val="000000"/>
        </w:rPr>
        <w:t xml:space="preserve"> </w:t>
      </w:r>
      <w:r w:rsidR="00010098" w:rsidRPr="0063481F">
        <w:rPr>
          <w:rFonts w:cstheme="majorBidi"/>
          <w:color w:val="000000"/>
        </w:rPr>
        <w:t xml:space="preserve">Nearly 70% of all occupied housing units suffered damage </w:t>
      </w:r>
      <w:r w:rsidR="00594DBE">
        <w:rPr>
          <w:rFonts w:cstheme="majorBidi"/>
          <w:color w:val="000000"/>
        </w:rPr>
        <w:t>from</w:t>
      </w:r>
      <w:r w:rsidR="00010098" w:rsidRPr="0063481F">
        <w:rPr>
          <w:rFonts w:cstheme="majorBidi"/>
          <w:color w:val="000000"/>
        </w:rPr>
        <w:t xml:space="preserve"> hurricane</w:t>
      </w:r>
      <w:r w:rsidR="00010098">
        <w:rPr>
          <w:rFonts w:cstheme="majorBidi"/>
          <w:color w:val="000000"/>
        </w:rPr>
        <w:t xml:space="preserve"> winds</w:t>
      </w:r>
      <w:r w:rsidR="00010098" w:rsidRPr="0063481F">
        <w:rPr>
          <w:rFonts w:cstheme="majorBidi"/>
          <w:color w:val="000000"/>
        </w:rPr>
        <w:t xml:space="preserve"> or flooding</w:t>
      </w:r>
      <w:r w:rsidR="00010098">
        <w:rPr>
          <w:rFonts w:cstheme="majorBidi"/>
          <w:color w:val="000000"/>
        </w:rPr>
        <w:t xml:space="preserve"> following </w:t>
      </w:r>
      <w:r w:rsidR="00010098" w:rsidRPr="0063481F">
        <w:rPr>
          <w:rFonts w:cstheme="majorBidi"/>
          <w:color w:val="000000"/>
        </w:rPr>
        <w:t>50 breaches in drainage canal and navigational levees</w:t>
      </w:r>
      <w:r w:rsidR="00010098">
        <w:rPr>
          <w:rFonts w:cstheme="majorBidi"/>
          <w:color w:val="000000"/>
        </w:rPr>
        <w:t>. O</w:t>
      </w:r>
      <w:r w:rsidR="00010098" w:rsidRPr="0063481F">
        <w:rPr>
          <w:rFonts w:cstheme="majorBidi"/>
          <w:color w:val="000000"/>
        </w:rPr>
        <w:t xml:space="preserve">ver 80% of the </w:t>
      </w:r>
      <w:r w:rsidR="00010098">
        <w:rPr>
          <w:rFonts w:cstheme="majorBidi"/>
          <w:color w:val="000000"/>
        </w:rPr>
        <w:t xml:space="preserve">east bank of the </w:t>
      </w:r>
      <w:r w:rsidR="00010098" w:rsidRPr="0063481F">
        <w:rPr>
          <w:rFonts w:cstheme="majorBidi"/>
          <w:color w:val="000000"/>
        </w:rPr>
        <w:t>city</w:t>
      </w:r>
      <w:r w:rsidR="00010098">
        <w:rPr>
          <w:rFonts w:cstheme="majorBidi"/>
          <w:color w:val="000000"/>
        </w:rPr>
        <w:t xml:space="preserve"> </w:t>
      </w:r>
      <w:r w:rsidR="00010098">
        <w:rPr>
          <w:rFonts w:cstheme="majorBidi"/>
          <w:color w:val="000000"/>
        </w:rPr>
        <w:lastRenderedPageBreak/>
        <w:t>flooded,</w:t>
      </w:r>
      <w:r w:rsidR="00010098" w:rsidRPr="0063481F">
        <w:rPr>
          <w:rFonts w:cstheme="majorBidi"/>
          <w:color w:val="000000"/>
        </w:rPr>
        <w:t xml:space="preserve"> with water rising </w:t>
      </w:r>
      <w:r w:rsidR="00010098">
        <w:rPr>
          <w:rFonts w:cstheme="majorBidi"/>
          <w:color w:val="000000"/>
        </w:rPr>
        <w:t xml:space="preserve">to </w:t>
      </w:r>
      <w:r w:rsidR="00010098" w:rsidRPr="0063481F">
        <w:rPr>
          <w:rFonts w:cstheme="majorBidi"/>
          <w:color w:val="000000"/>
        </w:rPr>
        <w:t>over 15 f</w:t>
      </w:r>
      <w:ins w:id="197" w:author="jamieechilds@gmail.com" w:date="2020-01-05T10:58:00Z">
        <w:r w:rsidR="00D7712A">
          <w:rPr>
            <w:rFonts w:cstheme="majorBidi"/>
            <w:color w:val="000000"/>
          </w:rPr>
          <w:t>ee</w:t>
        </w:r>
      </w:ins>
      <w:del w:id="198" w:author="jamieechilds@gmail.com" w:date="2020-01-05T10:58:00Z">
        <w:r w:rsidR="00010098" w:rsidDel="00D7712A">
          <w:rPr>
            <w:rFonts w:cstheme="majorBidi"/>
            <w:color w:val="000000"/>
          </w:rPr>
          <w:delText>oo</w:delText>
        </w:r>
      </w:del>
      <w:r w:rsidR="00010098" w:rsidRPr="0063481F">
        <w:rPr>
          <w:rFonts w:cstheme="majorBidi"/>
          <w:color w:val="000000"/>
        </w:rPr>
        <w:t>t</w:t>
      </w:r>
      <w:r w:rsidR="00010098">
        <w:rPr>
          <w:rFonts w:cstheme="majorBidi"/>
          <w:color w:val="000000"/>
        </w:rPr>
        <w:t xml:space="preserve"> </w:t>
      </w:r>
      <w:del w:id="199" w:author="jamieechilds@gmail.com" w:date="2020-01-05T10:59:00Z">
        <w:r w:rsidR="00010098" w:rsidDel="00D7712A">
          <w:rPr>
            <w:rFonts w:cstheme="majorBidi"/>
            <w:color w:val="000000"/>
          </w:rPr>
          <w:delText xml:space="preserve">depths </w:delText>
        </w:r>
      </w:del>
      <w:r w:rsidR="00010098">
        <w:rPr>
          <w:rFonts w:cstheme="majorBidi"/>
          <w:color w:val="000000"/>
        </w:rPr>
        <w:t>in some areas</w:t>
      </w:r>
      <w:r w:rsidR="00010098" w:rsidRPr="0063481F">
        <w:rPr>
          <w:rFonts w:cstheme="majorBidi"/>
          <w:color w:val="000000"/>
        </w:rPr>
        <w:t xml:space="preserve"> </w:t>
      </w:r>
      <w:r w:rsidR="00010098" w:rsidRPr="0063481F">
        <w:rPr>
          <w:rFonts w:cstheme="majorBidi"/>
          <w:color w:val="000000"/>
        </w:rPr>
        <w:fldChar w:fldCharType="begin"/>
      </w:r>
      <w:r w:rsidR="00010098" w:rsidRPr="0063481F">
        <w:rPr>
          <w:rFonts w:cstheme="majorBidi"/>
          <w:color w:val="000000"/>
        </w:rPr>
        <w:instrText xml:space="preserve"> ADDIN EN.CITE &lt;EndNote&gt;&lt;Cite&gt;&lt;Author&gt;Allison&lt;/Author&gt;&lt;Year&gt;2014&lt;/Year&gt;&lt;RecNum&gt;0&lt;/RecNum&gt;&lt;IDText&gt;Facts for Features: Katrina Impact&lt;/IDText&gt;&lt;DisplayText&gt;(&lt;style face="italic"&gt;Plyer&lt;/style&gt; 2014)&lt;/DisplayText&gt;&lt;record&gt;&lt;urls&gt;&lt;related-urls&gt;&lt;url&gt;http://www.datacenterresearch.org/data-resources/katrina/facts-for-impact/&lt;/url&gt;&lt;/related-urls&gt;&lt;/urls&gt;&lt;titles&gt;&lt;title&gt;Facts for Features: Katrina Impact&lt;/title&gt;&lt;/titles&gt;&lt;number&gt;September 28&lt;/number&gt;&lt;contributors&gt;&lt;authors&gt;&lt;author&gt;&lt;style face="italic" font="default" size="100%"&gt;Allison Plyer&lt;/style&gt;&lt;/author&gt;&lt;/authors&gt;&lt;/contributors&gt;&lt;added-date format="utc"&gt;1412522591&lt;/added-date&gt;&lt;ref-type name="Web Page"&gt;12&lt;/ref-type&gt;&lt;dates&gt;&lt;year&gt;2014&lt;/year&gt;&lt;/dates&gt;&lt;rec-number&gt;901&lt;/rec-number&gt;&lt;last-updated-date format="utc"&gt;1412522692&lt;/last-updated-date&gt;&lt;volume&gt;2014&lt;/volume&gt;&lt;/record&gt;&lt;/Cite&gt;&lt;/EndNote&gt;</w:instrText>
      </w:r>
      <w:r w:rsidR="00010098" w:rsidRPr="0063481F">
        <w:rPr>
          <w:rFonts w:cstheme="majorBidi"/>
          <w:color w:val="000000"/>
        </w:rPr>
        <w:fldChar w:fldCharType="separate"/>
      </w:r>
      <w:r w:rsidR="00010098" w:rsidRPr="0063481F">
        <w:rPr>
          <w:rFonts w:cstheme="majorBidi"/>
          <w:color w:val="000000"/>
        </w:rPr>
        <w:t>(</w:t>
      </w:r>
      <w:hyperlink w:anchor="_ENREF_39" w:tooltip="Plyer, 2014 #901" w:history="1">
        <w:r w:rsidR="003D6938" w:rsidRPr="0063481F">
          <w:rPr>
            <w:rFonts w:cstheme="majorBidi"/>
            <w:color w:val="000000"/>
          </w:rPr>
          <w:t>Plyer 2014</w:t>
        </w:r>
      </w:hyperlink>
      <w:r w:rsidR="00010098" w:rsidRPr="0063481F">
        <w:rPr>
          <w:rFonts w:cstheme="majorBidi"/>
          <w:color w:val="000000"/>
        </w:rPr>
        <w:t>)</w:t>
      </w:r>
      <w:r w:rsidR="00010098" w:rsidRPr="0063481F">
        <w:rPr>
          <w:rFonts w:cstheme="majorBidi"/>
          <w:color w:val="000000"/>
        </w:rPr>
        <w:fldChar w:fldCharType="end"/>
      </w:r>
      <w:r w:rsidR="00010098" w:rsidRPr="0063481F">
        <w:rPr>
          <w:rFonts w:cstheme="majorBidi"/>
          <w:color w:val="000000"/>
        </w:rPr>
        <w:t xml:space="preserve">. </w:t>
      </w:r>
      <w:r w:rsidR="00010098">
        <w:rPr>
          <w:rFonts w:cstheme="majorBidi"/>
          <w:color w:val="000000"/>
        </w:rPr>
        <w:t xml:space="preserve">Mass exodus </w:t>
      </w:r>
      <w:r w:rsidR="0058150A">
        <w:rPr>
          <w:rFonts w:cstheme="majorBidi"/>
          <w:color w:val="000000"/>
        </w:rPr>
        <w:t>f</w:t>
      </w:r>
      <w:r w:rsidR="00010098">
        <w:rPr>
          <w:rFonts w:cstheme="majorBidi"/>
          <w:color w:val="000000"/>
        </w:rPr>
        <w:t>rom</w:t>
      </w:r>
      <w:r w:rsidR="0058150A">
        <w:rPr>
          <w:rFonts w:cstheme="majorBidi"/>
          <w:color w:val="000000"/>
        </w:rPr>
        <w:t xml:space="preserve"> t</w:t>
      </w:r>
      <w:r w:rsidR="00E04904" w:rsidRPr="0063481F">
        <w:rPr>
          <w:rFonts w:cstheme="majorBidi"/>
          <w:color w:val="000000"/>
        </w:rPr>
        <w:t>he city</w:t>
      </w:r>
      <w:r w:rsidR="00010098">
        <w:rPr>
          <w:rFonts w:cstheme="majorBidi"/>
          <w:color w:val="000000"/>
        </w:rPr>
        <w:t xml:space="preserve"> </w:t>
      </w:r>
      <w:r w:rsidR="00E04904" w:rsidRPr="0063481F">
        <w:rPr>
          <w:rFonts w:cstheme="majorBidi"/>
          <w:color w:val="000000"/>
        </w:rPr>
        <w:t xml:space="preserve">reduced </w:t>
      </w:r>
      <w:r w:rsidR="0058150A">
        <w:rPr>
          <w:rFonts w:cstheme="majorBidi"/>
          <w:color w:val="000000"/>
        </w:rPr>
        <w:t xml:space="preserve">the population </w:t>
      </w:r>
      <w:r w:rsidR="00E04904" w:rsidRPr="0063481F">
        <w:rPr>
          <w:rFonts w:cstheme="majorBidi"/>
          <w:color w:val="000000"/>
        </w:rPr>
        <w:t xml:space="preserve">from </w:t>
      </w:r>
      <w:r w:rsidR="0058150A">
        <w:rPr>
          <w:rFonts w:cstheme="majorBidi"/>
          <w:color w:val="000000"/>
        </w:rPr>
        <w:t>~</w:t>
      </w:r>
      <w:r w:rsidR="00E04904" w:rsidRPr="0063481F">
        <w:rPr>
          <w:rFonts w:cstheme="majorBidi"/>
          <w:color w:val="000000"/>
        </w:rPr>
        <w:t>485</w:t>
      </w:r>
      <w:r w:rsidR="0058150A">
        <w:rPr>
          <w:rFonts w:cstheme="majorBidi"/>
          <w:color w:val="000000"/>
        </w:rPr>
        <w:t>,</w:t>
      </w:r>
      <w:r w:rsidR="00E04904" w:rsidRPr="0063481F">
        <w:rPr>
          <w:rFonts w:cstheme="majorBidi"/>
          <w:color w:val="000000"/>
        </w:rPr>
        <w:t xml:space="preserve">000 (April 2000) to </w:t>
      </w:r>
      <w:r w:rsidR="0058150A">
        <w:rPr>
          <w:rFonts w:cstheme="majorBidi"/>
          <w:color w:val="000000"/>
        </w:rPr>
        <w:t>~</w:t>
      </w:r>
      <w:r w:rsidR="00E04904" w:rsidRPr="0063481F">
        <w:rPr>
          <w:rFonts w:cstheme="majorBidi"/>
          <w:color w:val="000000"/>
        </w:rPr>
        <w:t>230</w:t>
      </w:r>
      <w:r w:rsidR="0058150A">
        <w:rPr>
          <w:rFonts w:cstheme="majorBidi"/>
          <w:color w:val="000000"/>
        </w:rPr>
        <w:t>,</w:t>
      </w:r>
      <w:r w:rsidR="00E04904" w:rsidRPr="0063481F">
        <w:rPr>
          <w:rFonts w:cstheme="majorBidi"/>
          <w:color w:val="000000"/>
        </w:rPr>
        <w:t>000 (July 2006)</w:t>
      </w:r>
      <w:del w:id="200" w:author="jamieechilds@gmail.com" w:date="2020-01-05T10:59:00Z">
        <w:r w:rsidR="0058150A" w:rsidDel="00D7712A">
          <w:rPr>
            <w:rFonts w:cstheme="majorBidi"/>
            <w:color w:val="000000"/>
          </w:rPr>
          <w:delText xml:space="preserve"> </w:delText>
        </w:r>
        <w:r w:rsidR="0058150A" w:rsidRPr="0063481F" w:rsidDel="00D7712A">
          <w:rPr>
            <w:rFonts w:cstheme="majorBidi"/>
            <w:color w:val="000000"/>
          </w:rPr>
          <w:delText>inhabitants</w:delText>
        </w:r>
        <w:r w:rsidR="00E04904" w:rsidRPr="0063481F" w:rsidDel="00D7712A">
          <w:rPr>
            <w:rFonts w:cstheme="majorBidi"/>
            <w:color w:val="000000"/>
          </w:rPr>
          <w:delText>.</w:delText>
        </w:r>
      </w:del>
      <w:r w:rsidR="00E04904" w:rsidRPr="0063481F">
        <w:rPr>
          <w:rFonts w:cstheme="majorBidi"/>
          <w:color w:val="000000"/>
        </w:rPr>
        <w:t xml:space="preserve"> </w:t>
      </w:r>
      <w:r w:rsidR="00010098">
        <w:rPr>
          <w:rFonts w:cstheme="majorBidi"/>
          <w:color w:val="000000"/>
        </w:rPr>
        <w:t xml:space="preserve">Though the population has since returned to &gt;85% of pre-Katrina residency, resettlement has been uneven across the city, with some areas exhibiting little </w:t>
      </w:r>
      <w:r w:rsidR="00594DBE">
        <w:rPr>
          <w:rFonts w:cstheme="majorBidi"/>
          <w:color w:val="000000"/>
        </w:rPr>
        <w:t>to no</w:t>
      </w:r>
      <w:r w:rsidR="00010098">
        <w:rPr>
          <w:rFonts w:cstheme="majorBidi"/>
          <w:color w:val="000000"/>
        </w:rPr>
        <w:t xml:space="preserve"> recovery (Fussel et al. 2014, Lewis et al. 2017). </w:t>
      </w:r>
      <w:r w:rsidR="005123EC">
        <w:rPr>
          <w:rFonts w:cstheme="majorBidi"/>
          <w:color w:val="000000"/>
        </w:rPr>
        <w:t xml:space="preserve">As has been documented in </w:t>
      </w:r>
      <w:r w:rsidR="00594DBE">
        <w:rPr>
          <w:rFonts w:cstheme="majorBidi"/>
          <w:color w:val="000000"/>
        </w:rPr>
        <w:t xml:space="preserve">other </w:t>
      </w:r>
      <w:r w:rsidR="009B4E95">
        <w:rPr>
          <w:rFonts w:cstheme="majorBidi"/>
          <w:color w:val="000000"/>
        </w:rPr>
        <w:t xml:space="preserve">cities </w:t>
      </w:r>
      <w:r w:rsidR="00594DBE">
        <w:rPr>
          <w:rFonts w:cstheme="majorBidi"/>
          <w:color w:val="000000"/>
        </w:rPr>
        <w:t xml:space="preserve">affected by hurricane-driven flooding (e.g., areas of </w:t>
      </w:r>
      <w:r w:rsidR="005123EC">
        <w:rPr>
          <w:rFonts w:cstheme="majorBidi"/>
          <w:color w:val="000000"/>
        </w:rPr>
        <w:t xml:space="preserve">New York City affected by Super Storm Sandy in 2012 </w:t>
      </w:r>
      <w:r w:rsidR="00182DEC">
        <w:rPr>
          <w:rFonts w:cstheme="majorBidi"/>
          <w:color w:val="000000"/>
        </w:rPr>
        <w:fldChar w:fldCharType="begin"/>
      </w:r>
      <w:r w:rsidR="0049460A">
        <w:rPr>
          <w:rFonts w:cstheme="majorBidi"/>
          <w:color w:val="000000"/>
        </w:rPr>
        <w:instrText xml:space="preserve"> ADDIN EN.CITE &lt;EndNote&gt;&lt;Cite&gt;&lt;Author&gt;Savage&lt;/Author&gt;&lt;Year&gt;2018&lt;/Year&gt;&lt;RecNum&gt;1679&lt;/RecNum&gt;&lt;DisplayText&gt;(Savage et al. 2018)&lt;/DisplayText&gt;&lt;record&gt;&lt;rec-number&gt;1679&lt;/rec-number&gt;&lt;foreign-keys&gt;&lt;key app="EN" db-id="2wz9rved2vpst6efdflp2f5epdxpeep0rt90"&gt;1679&lt;/key&gt;&lt;/foreign-keys&gt;&lt;ref-type name="Journal Article"&gt;17&lt;/ref-type&gt;&lt;contributors&gt;&lt;authors&gt;&lt;author&gt;Savage, Amy M.&lt;/author&gt;&lt;author&gt;Youngsteadt, Elsa&lt;/author&gt;&lt;author&gt;Ernst, Andrew F.&lt;/author&gt;&lt;author&gt;Powers, Shelby A.&lt;/author&gt;&lt;author&gt;Dunn, Robert R.&lt;/author&gt;&lt;author&gt;Frank, Steven D.&lt;/author&gt;&lt;/authors&gt;&lt;/contributors&gt;&lt;auth-address&gt;Department of Biology, Center for Computational and Integrative Biology, Waterfront Technology Center, Rutgers University, 200 Federal Street, Camden, New Jersey, 08103, USA.&lt;/auth-address&gt;&lt;titles&gt;&lt;title&gt;Homogenizing an urban habitat mosaic: arthropod diversity declines in New York City parks after Super Storm Sandy&lt;/title&gt;&lt;secondary-title&gt;Ecological applications : a publication of the Ecological Society of America&lt;/secondary-title&gt;&lt;alt-title&gt;Ecol Appl&lt;/alt-title&gt;&lt;/titles&gt;&lt;periodical&gt;&lt;full-title&gt;Ecol Appl&lt;/full-title&gt;&lt;abbr-1&gt;Ecological applications : a publication of the Ecological Society of America&lt;/abbr-1&gt;&lt;/periodical&gt;&lt;alt-periodical&gt;&lt;full-title&gt;Ecol Appl&lt;/full-title&gt;&lt;abbr-1&gt;Ecological applications : a publication of the Ecological Society of America&lt;/abbr-1&gt;&lt;/alt-periodical&gt;&lt;pages&gt;225-236&lt;/pages&gt;&lt;volume&gt;28&lt;/volume&gt;&lt;number&gt;1&lt;/number&gt;&lt;dates&gt;&lt;year&gt;2018&lt;/year&gt;&lt;pub-dates&gt;&lt;date&gt;2018/01//&lt;/date&gt;&lt;/pub-dates&gt;&lt;/dates&gt;&lt;isbn&gt;1051-0761&lt;/isbn&gt;&lt;accession-num&gt;29281147&lt;/accession-num&gt;&lt;urls&gt;&lt;related-urls&gt;&lt;url&gt;http://europepmc.org/abstract/MED/29281147&lt;/url&gt;&lt;url&gt;https://doi.org/10.1002/eap.1643&lt;/url&gt;&lt;/related-urls&gt;&lt;/urls&gt;&lt;electronic-resource-num&gt;10.1002/eap.1643&lt;/electronic-resource-num&gt;&lt;remote-database-name&gt;PubMed&lt;/remote-database-name&gt;&lt;language&gt;eng&lt;/language&gt;&lt;/record&gt;&lt;/Cite&gt;&lt;/EndNote&gt;</w:instrText>
      </w:r>
      <w:r w:rsidR="00182DEC">
        <w:rPr>
          <w:rFonts w:cstheme="majorBidi"/>
          <w:color w:val="000000"/>
        </w:rPr>
        <w:fldChar w:fldCharType="separate"/>
      </w:r>
      <w:r w:rsidR="0049460A">
        <w:rPr>
          <w:rFonts w:cstheme="majorBidi"/>
          <w:noProof/>
          <w:color w:val="000000"/>
        </w:rPr>
        <w:t>(</w:t>
      </w:r>
      <w:hyperlink w:anchor="_ENREF_43" w:tooltip="Savage, 2018 #1679" w:history="1">
        <w:r w:rsidR="003D6938">
          <w:rPr>
            <w:rFonts w:cstheme="majorBidi"/>
            <w:noProof/>
            <w:color w:val="000000"/>
          </w:rPr>
          <w:t>Savage et al. 2018</w:t>
        </w:r>
      </w:hyperlink>
      <w:r w:rsidR="0049460A">
        <w:rPr>
          <w:rFonts w:cstheme="majorBidi"/>
          <w:noProof/>
          <w:color w:val="000000"/>
        </w:rPr>
        <w:t>)</w:t>
      </w:r>
      <w:r w:rsidR="00182DEC">
        <w:rPr>
          <w:rFonts w:cstheme="majorBidi"/>
          <w:color w:val="000000"/>
        </w:rPr>
        <w:fldChar w:fldCharType="end"/>
      </w:r>
      <w:r w:rsidR="00ED3059">
        <w:rPr>
          <w:rFonts w:cstheme="majorBidi"/>
          <w:color w:val="000000"/>
        </w:rPr>
        <w:t>)</w:t>
      </w:r>
      <w:r w:rsidR="005123EC">
        <w:rPr>
          <w:rFonts w:cstheme="majorBidi"/>
          <w:color w:val="000000"/>
        </w:rPr>
        <w:t xml:space="preserve">, Katrina-related wind and flooding </w:t>
      </w:r>
      <w:r w:rsidR="005175F2">
        <w:rPr>
          <w:rFonts w:cstheme="majorBidi"/>
          <w:color w:val="000000"/>
        </w:rPr>
        <w:t xml:space="preserve">also reshaped ecological communities </w:t>
      </w:r>
      <w:r w:rsidR="00594DBE">
        <w:rPr>
          <w:rFonts w:cstheme="majorBidi"/>
          <w:color w:val="000000"/>
        </w:rPr>
        <w:t xml:space="preserve">across </w:t>
      </w:r>
      <w:r w:rsidR="005123EC">
        <w:rPr>
          <w:rFonts w:cstheme="majorBidi"/>
          <w:color w:val="000000"/>
        </w:rPr>
        <w:t>New Orleans</w:t>
      </w:r>
      <w:r w:rsidR="005175F2">
        <w:rPr>
          <w:rFonts w:cstheme="majorBidi"/>
          <w:color w:val="000000"/>
        </w:rPr>
        <w:t xml:space="preserve">. </w:t>
      </w:r>
      <w:r w:rsidR="00880228">
        <w:rPr>
          <w:rFonts w:cstheme="majorBidi"/>
          <w:color w:val="000000"/>
        </w:rPr>
        <w:t xml:space="preserve">For example, a sequence of </w:t>
      </w:r>
      <w:r w:rsidR="00594DBE">
        <w:rPr>
          <w:rFonts w:cstheme="majorBidi"/>
          <w:color w:val="000000"/>
        </w:rPr>
        <w:t xml:space="preserve">biotic </w:t>
      </w:r>
      <w:r w:rsidR="005175F2">
        <w:rPr>
          <w:rFonts w:cstheme="majorBidi"/>
          <w:color w:val="000000"/>
        </w:rPr>
        <w:t xml:space="preserve">surveys </w:t>
      </w:r>
      <w:r w:rsidR="00880228">
        <w:rPr>
          <w:rFonts w:cstheme="majorBidi"/>
          <w:color w:val="000000"/>
        </w:rPr>
        <w:t xml:space="preserve">showed </w:t>
      </w:r>
      <w:r w:rsidR="005175F2">
        <w:rPr>
          <w:rFonts w:cstheme="majorBidi"/>
          <w:color w:val="000000"/>
        </w:rPr>
        <w:t xml:space="preserve">that </w:t>
      </w:r>
      <w:r w:rsidR="009459F2">
        <w:rPr>
          <w:rFonts w:cstheme="majorBidi"/>
          <w:color w:val="000000"/>
        </w:rPr>
        <w:t>the abundance of urban</w:t>
      </w:r>
      <w:r w:rsidR="005175F2">
        <w:rPr>
          <w:rFonts w:cstheme="majorBidi"/>
          <w:color w:val="000000"/>
        </w:rPr>
        <w:t xml:space="preserve"> bird</w:t>
      </w:r>
      <w:r w:rsidR="009459F2">
        <w:rPr>
          <w:rFonts w:cstheme="majorBidi"/>
          <w:color w:val="000000"/>
        </w:rPr>
        <w:t>s and mammals</w:t>
      </w:r>
      <w:r w:rsidR="005175F2">
        <w:rPr>
          <w:rFonts w:cstheme="majorBidi"/>
          <w:color w:val="000000"/>
        </w:rPr>
        <w:t xml:space="preserve"> </w:t>
      </w:r>
      <w:r w:rsidR="009459F2">
        <w:rPr>
          <w:rFonts w:cstheme="majorBidi"/>
          <w:color w:val="000000"/>
        </w:rPr>
        <w:t>was</w:t>
      </w:r>
      <w:r w:rsidR="005175F2">
        <w:rPr>
          <w:rFonts w:cstheme="majorBidi"/>
          <w:color w:val="000000"/>
        </w:rPr>
        <w:t xml:space="preserve"> </w:t>
      </w:r>
      <w:r w:rsidR="00880228">
        <w:rPr>
          <w:rFonts w:cstheme="majorBidi"/>
          <w:color w:val="000000"/>
        </w:rPr>
        <w:t xml:space="preserve">lower </w:t>
      </w:r>
      <w:r w:rsidR="005175F2">
        <w:rPr>
          <w:rFonts w:cstheme="majorBidi"/>
          <w:color w:val="000000"/>
        </w:rPr>
        <w:t>following the storm (Yaukey 2008)</w:t>
      </w:r>
      <w:r w:rsidR="00880228">
        <w:rPr>
          <w:rFonts w:cstheme="majorBidi"/>
          <w:color w:val="000000"/>
        </w:rPr>
        <w:t>, and that d</w:t>
      </w:r>
      <w:r w:rsidR="005123EC">
        <w:rPr>
          <w:rFonts w:cstheme="majorBidi"/>
          <w:color w:val="000000"/>
        </w:rPr>
        <w:t>emographic recovery was relatively slow</w:t>
      </w:r>
      <w:r w:rsidR="00012D90">
        <w:rPr>
          <w:rFonts w:cstheme="majorBidi"/>
          <w:color w:val="000000"/>
        </w:rPr>
        <w:t xml:space="preserve"> and uneven</w:t>
      </w:r>
      <w:r w:rsidR="005123EC">
        <w:rPr>
          <w:rFonts w:cstheme="majorBidi"/>
          <w:color w:val="000000"/>
        </w:rPr>
        <w:t>, with concordant shifts in dominance arising in the years following the storm</w:t>
      </w:r>
      <w:r w:rsidR="005175F2">
        <w:rPr>
          <w:rFonts w:cstheme="majorBidi"/>
          <w:color w:val="000000"/>
        </w:rPr>
        <w:t xml:space="preserve"> </w:t>
      </w:r>
      <w:r w:rsidR="00182DEC">
        <w:rPr>
          <w:rFonts w:cstheme="majorBidi"/>
          <w:color w:val="000000"/>
        </w:rPr>
        <w:fldChar w:fldCharType="begin"/>
      </w:r>
      <w:r w:rsidR="00182DEC">
        <w:rPr>
          <w:rFonts w:cstheme="majorBidi"/>
          <w:color w:val="000000"/>
        </w:rPr>
        <w:instrText xml:space="preserve"> ADDIN EN.CITE &lt;EndNote&gt;&lt;Cite&gt;&lt;Author&gt;Yaukey&lt;/Author&gt;&lt;Year&gt;2012&lt;/Year&gt;&lt;RecNum&gt;1678&lt;/RecNum&gt;&lt;DisplayText&gt;(Yaukey 2012)&lt;/DisplayText&gt;&lt;record&gt;&lt;rec-number&gt;1678&lt;/rec-number&gt;&lt;foreign-keys&gt;&lt;key app="EN" db-id="2wz9rved2vpst6efdflp2f5epdxpeep0rt90"&gt;1678&lt;/key&gt;&lt;/foreign-keys&gt;&lt;ref-type name="Journal Article"&gt;17&lt;/ref-type&gt;&lt;contributors&gt;&lt;authors&gt;&lt;author&gt;Peter Yaukey&lt;/author&gt;&lt;/authors&gt;&lt;/contributors&gt;&lt;titles&gt;&lt;title&gt;Population changes of urban land birds in the three years following the hurricane Katrina flood&lt;/title&gt;&lt;secondary-title&gt;Natural Hazards: Journal of the International Society for the Prevention and Mitigation of Natural Hazards&lt;/secondary-title&gt;&lt;/titles&gt;&lt;periodical&gt;&lt;full-title&gt;Natural Hazards: Journal of the International Society for the Prevention and Mitigation of Natural Hazards&lt;/full-title&gt;&lt;/periodical&gt;&lt;pages&gt;14&lt;/pages&gt;&lt;volume&gt;61&lt;/volume&gt;&lt;number&gt;3&lt;/number&gt;&lt;section&gt;1203&lt;/section&gt;&lt;dates&gt;&lt;year&gt;2012&lt;/year&gt;&lt;/dates&gt;&lt;urls&gt;&lt;related-urls&gt;&lt;url&gt;https://ideas.repec.org/a/spr/nathaz/v61y2012i3p1203-1217.html&lt;/url&gt;&lt;/related-urls&gt;&lt;/urls&gt;&lt;electronic-resource-num&gt;10.1007/s11069-011-9972-8&lt;/electronic-resource-num&gt;&lt;/record&gt;&lt;/Cite&gt;&lt;/EndNote&gt;</w:instrText>
      </w:r>
      <w:r w:rsidR="00182DEC">
        <w:rPr>
          <w:rFonts w:cstheme="majorBidi"/>
          <w:color w:val="000000"/>
        </w:rPr>
        <w:fldChar w:fldCharType="separate"/>
      </w:r>
      <w:r w:rsidR="00182DEC">
        <w:rPr>
          <w:rFonts w:cstheme="majorBidi"/>
          <w:noProof/>
          <w:color w:val="000000"/>
        </w:rPr>
        <w:t>(</w:t>
      </w:r>
      <w:hyperlink w:anchor="_ENREF_53" w:tooltip="Yaukey, 2012 #1678" w:history="1">
        <w:r w:rsidR="003D6938">
          <w:rPr>
            <w:rFonts w:cstheme="majorBidi"/>
            <w:noProof/>
            <w:color w:val="000000"/>
          </w:rPr>
          <w:t>Yaukey 2012</w:t>
        </w:r>
      </w:hyperlink>
      <w:r w:rsidR="00182DEC">
        <w:rPr>
          <w:rFonts w:cstheme="majorBidi"/>
          <w:noProof/>
          <w:color w:val="000000"/>
        </w:rPr>
        <w:t>)</w:t>
      </w:r>
      <w:r w:rsidR="00182DEC">
        <w:rPr>
          <w:rFonts w:cstheme="majorBidi"/>
          <w:color w:val="000000"/>
        </w:rPr>
        <w:fldChar w:fldCharType="end"/>
      </w:r>
      <w:r w:rsidR="005175F2">
        <w:rPr>
          <w:rFonts w:cstheme="majorBidi"/>
          <w:color w:val="000000"/>
        </w:rPr>
        <w:t>.</w:t>
      </w:r>
      <w:r w:rsidR="005123EC">
        <w:rPr>
          <w:rFonts w:cstheme="majorBidi"/>
          <w:color w:val="000000"/>
        </w:rPr>
        <w:t xml:space="preserve"> </w:t>
      </w:r>
      <w:r w:rsidR="009459F2">
        <w:t>Remote-sensing based c</w:t>
      </w:r>
      <w:r w:rsidR="00010098" w:rsidRPr="005123EC">
        <w:t xml:space="preserve">omparisons of land cover </w:t>
      </w:r>
      <w:r w:rsidR="00010098" w:rsidRPr="009459F2">
        <w:t>also indicate that Katrina-related flooding reduced landscape diversity across the city</w:t>
      </w:r>
      <w:r w:rsidR="00944B0E">
        <w:t xml:space="preserve"> </w:t>
      </w:r>
      <w:r w:rsidR="00944B0E" w:rsidRPr="005123EC">
        <w:t>(Gotham et al. 2014)</w:t>
      </w:r>
      <w:r w:rsidR="009459F2">
        <w:t>, though vegetation</w:t>
      </w:r>
      <w:r w:rsidR="00010098" w:rsidRPr="009459F2">
        <w:t xml:space="preserve"> surveys </w:t>
      </w:r>
      <w:r w:rsidR="00944B0E">
        <w:t>found</w:t>
      </w:r>
      <w:r w:rsidR="009459F2">
        <w:t xml:space="preserve"> that plant community composition</w:t>
      </w:r>
      <w:r w:rsidR="00010098" w:rsidRPr="009459F2">
        <w:t xml:space="preserve"> reflect</w:t>
      </w:r>
      <w:r w:rsidR="00880228">
        <w:t>ed</w:t>
      </w:r>
      <w:r w:rsidR="00010098" w:rsidRPr="009459F2">
        <w:t xml:space="preserve"> </w:t>
      </w:r>
      <w:r w:rsidR="009459F2">
        <w:t xml:space="preserve">municipal differences in post-disaster </w:t>
      </w:r>
      <w:r w:rsidR="00010098" w:rsidRPr="009459F2">
        <w:t xml:space="preserve">landscape management as much or more than Katrina-related flooding (Lewis et al. 2017). </w:t>
      </w:r>
      <w:r w:rsidR="00944B0E">
        <w:rPr>
          <w:rFonts w:cstheme="majorBidi"/>
          <w:color w:val="000000"/>
        </w:rPr>
        <w:t xml:space="preserve">Notably, </w:t>
      </w:r>
      <w:r w:rsidR="00944B0E">
        <w:t>p</w:t>
      </w:r>
      <w:r w:rsidR="00010098" w:rsidRPr="009459F2">
        <w:t xml:space="preserve">ost-Katrina management has </w:t>
      </w:r>
      <w:r w:rsidR="00880228">
        <w:t>given rise to</w:t>
      </w:r>
      <w:r w:rsidR="00010098" w:rsidRPr="009459F2">
        <w:t xml:space="preserve"> mosaics of abandonment</w:t>
      </w:r>
      <w:r w:rsidR="009B4E95">
        <w:t xml:space="preserve"> and ‘green blight’</w:t>
      </w:r>
      <w:r w:rsidR="00010098" w:rsidRPr="009459F2">
        <w:t xml:space="preserve"> </w:t>
      </w:r>
      <w:ins w:id="201" w:author="jamieechilds@gmail.com" w:date="2020-01-05T11:01:00Z">
        <w:r w:rsidR="00D7712A">
          <w:t xml:space="preserve">areas </w:t>
        </w:r>
      </w:ins>
      <w:r w:rsidR="00010098" w:rsidRPr="009459F2">
        <w:t xml:space="preserve">that have </w:t>
      </w:r>
      <w:commentRangeStart w:id="202"/>
      <w:r w:rsidR="00944B0E">
        <w:t>fortified</w:t>
      </w:r>
      <w:commentRangeEnd w:id="202"/>
      <w:r w:rsidR="00D7712A">
        <w:rPr>
          <w:rStyle w:val="CommentReference"/>
          <w:rFonts w:cs="Times New Roman"/>
        </w:rPr>
        <w:commentReference w:id="202"/>
      </w:r>
      <w:r w:rsidR="00944B0E" w:rsidRPr="009459F2">
        <w:t xml:space="preserve"> </w:t>
      </w:r>
      <w:r w:rsidR="00944B0E">
        <w:t xml:space="preserve">long-standing </w:t>
      </w:r>
      <w:r w:rsidR="00010098" w:rsidRPr="009459F2">
        <w:t>legacies of socio</w:t>
      </w:r>
      <w:r w:rsidR="00944B0E">
        <w:t>cultural</w:t>
      </w:r>
      <w:r w:rsidR="00010098" w:rsidRPr="009459F2">
        <w:t xml:space="preserve"> disparities</w:t>
      </w:r>
      <w:r w:rsidR="00022B2D">
        <w:t xml:space="preserve"> across the city</w:t>
      </w:r>
      <w:r w:rsidR="00010098" w:rsidRPr="009459F2">
        <w:t xml:space="preserve"> (Lewis et al. 2017).</w:t>
      </w:r>
    </w:p>
    <w:p w14:paraId="7E580B06" w14:textId="77777777" w:rsidR="009C3634" w:rsidRDefault="009C3634" w:rsidP="009C3634">
      <w:pPr>
        <w:spacing w:after="0" w:line="360" w:lineRule="auto"/>
        <w:jc w:val="both"/>
        <w:rPr>
          <w:rFonts w:cstheme="majorBidi"/>
          <w:color w:val="000000"/>
        </w:rPr>
      </w:pPr>
    </w:p>
    <w:p w14:paraId="1F66D32F" w14:textId="75CDCE19" w:rsidR="00C23301" w:rsidRPr="004D53D9" w:rsidRDefault="00092008" w:rsidP="00E56B56">
      <w:pPr>
        <w:spacing w:after="0" w:line="360" w:lineRule="auto"/>
        <w:jc w:val="both"/>
        <w:rPr>
          <w:rFonts w:cstheme="majorBidi"/>
        </w:rPr>
      </w:pPr>
      <w:bookmarkStart w:id="203" w:name="_Hlk15544381"/>
      <w:r w:rsidRPr="0063481F">
        <w:rPr>
          <w:rFonts w:cstheme="majorBidi"/>
          <w:color w:val="000000"/>
        </w:rPr>
        <w:t xml:space="preserve">To </w:t>
      </w:r>
      <w:r w:rsidR="00022B2D">
        <w:rPr>
          <w:rFonts w:cstheme="majorBidi"/>
          <w:color w:val="000000"/>
        </w:rPr>
        <w:t>characterize</w:t>
      </w:r>
      <w:r w:rsidR="00022B2D" w:rsidRPr="0063481F">
        <w:rPr>
          <w:rFonts w:cstheme="majorBidi"/>
          <w:color w:val="000000"/>
        </w:rPr>
        <w:t xml:space="preserve"> </w:t>
      </w:r>
      <w:r w:rsidRPr="0063481F">
        <w:rPr>
          <w:rFonts w:cstheme="majorBidi"/>
          <w:color w:val="000000"/>
        </w:rPr>
        <w:t xml:space="preserve">the distribution and </w:t>
      </w:r>
      <w:r w:rsidR="009C1BB4" w:rsidRPr="0063481F">
        <w:rPr>
          <w:rFonts w:cstheme="majorBidi"/>
          <w:color w:val="000000"/>
        </w:rPr>
        <w:t>demograph</w:t>
      </w:r>
      <w:r w:rsidR="00022B2D">
        <w:rPr>
          <w:rFonts w:cstheme="majorBidi"/>
          <w:color w:val="000000"/>
        </w:rPr>
        <w:t>y</w:t>
      </w:r>
      <w:r w:rsidR="009C1BB4" w:rsidRPr="0063481F">
        <w:rPr>
          <w:rFonts w:cstheme="majorBidi"/>
          <w:color w:val="000000"/>
        </w:rPr>
        <w:t xml:space="preserve"> </w:t>
      </w:r>
      <w:r w:rsidRPr="0063481F">
        <w:rPr>
          <w:rFonts w:cstheme="majorBidi"/>
          <w:color w:val="000000"/>
        </w:rPr>
        <w:t xml:space="preserve">of </w:t>
      </w:r>
      <w:r w:rsidR="00ED3059">
        <w:rPr>
          <w:rFonts w:cstheme="majorBidi"/>
        </w:rPr>
        <w:t>commensal</w:t>
      </w:r>
      <w:r w:rsidR="00022B2D" w:rsidRPr="00022B2D">
        <w:rPr>
          <w:rFonts w:cstheme="majorBidi"/>
        </w:rPr>
        <w:t xml:space="preserve"> rats</w:t>
      </w:r>
      <w:r w:rsidR="00003219" w:rsidRPr="0063481F">
        <w:rPr>
          <w:rFonts w:cstheme="majorBidi"/>
          <w:i/>
        </w:rPr>
        <w:t>,</w:t>
      </w:r>
      <w:r w:rsidR="00003219" w:rsidRPr="0063481F">
        <w:rPr>
          <w:rFonts w:cstheme="majorBidi"/>
        </w:rPr>
        <w:t xml:space="preserve"> </w:t>
      </w:r>
      <w:r w:rsidR="007A0B90" w:rsidRPr="0063481F">
        <w:rPr>
          <w:rFonts w:cstheme="majorBidi"/>
          <w:color w:val="000000"/>
        </w:rPr>
        <w:t xml:space="preserve">we </w:t>
      </w:r>
      <w:r w:rsidR="00022B2D">
        <w:rPr>
          <w:rFonts w:cstheme="majorBidi"/>
          <w:color w:val="000000"/>
        </w:rPr>
        <w:t xml:space="preserve">trapped animals </w:t>
      </w:r>
      <w:r w:rsidR="0078099A">
        <w:rPr>
          <w:rFonts w:cstheme="majorBidi"/>
          <w:color w:val="000000"/>
        </w:rPr>
        <w:t xml:space="preserve">at </w:t>
      </w:r>
      <w:r w:rsidR="00C23301">
        <w:rPr>
          <w:rFonts w:cstheme="majorBidi"/>
          <w:color w:val="000000"/>
        </w:rPr>
        <w:t>96 sites distributed across eight</w:t>
      </w:r>
      <w:r w:rsidR="00003219" w:rsidRPr="0063481F">
        <w:rPr>
          <w:rFonts w:cstheme="majorBidi"/>
          <w:color w:val="000000"/>
        </w:rPr>
        <w:t xml:space="preserve"> </w:t>
      </w:r>
      <w:r w:rsidR="00C23301">
        <w:rPr>
          <w:rFonts w:cstheme="majorBidi"/>
          <w:color w:val="000000"/>
        </w:rPr>
        <w:t>neighborhoods</w:t>
      </w:r>
      <w:r w:rsidR="00C23301" w:rsidRPr="0063481F">
        <w:rPr>
          <w:rFonts w:cstheme="majorBidi"/>
          <w:color w:val="000000"/>
        </w:rPr>
        <w:t xml:space="preserve"> </w:t>
      </w:r>
      <w:r w:rsidR="00FB0098" w:rsidRPr="0063481F">
        <w:rPr>
          <w:rFonts w:cstheme="majorBidi"/>
          <w:color w:val="000000"/>
        </w:rPr>
        <w:t xml:space="preserve">in </w:t>
      </w:r>
      <w:r w:rsidR="00F50C13" w:rsidRPr="0063481F">
        <w:rPr>
          <w:rFonts w:cstheme="majorBidi"/>
          <w:color w:val="000000"/>
        </w:rPr>
        <w:t xml:space="preserve">Orleans </w:t>
      </w:r>
      <w:r w:rsidR="006B015F">
        <w:rPr>
          <w:rFonts w:cstheme="majorBidi"/>
          <w:color w:val="000000"/>
        </w:rPr>
        <w:t>parish</w:t>
      </w:r>
      <w:r w:rsidR="00C23301">
        <w:rPr>
          <w:rFonts w:cstheme="majorBidi"/>
          <w:color w:val="000000"/>
        </w:rPr>
        <w:t>, an</w:t>
      </w:r>
      <w:r w:rsidR="006B015F">
        <w:rPr>
          <w:rFonts w:cstheme="majorBidi"/>
          <w:color w:val="000000"/>
        </w:rPr>
        <w:t xml:space="preserve"> </w:t>
      </w:r>
      <w:r w:rsidR="00022B2D">
        <w:rPr>
          <w:rFonts w:cstheme="majorBidi"/>
          <w:color w:val="000000"/>
        </w:rPr>
        <w:t xml:space="preserve">adjacent </w:t>
      </w:r>
      <w:r w:rsidR="00C23301">
        <w:rPr>
          <w:rFonts w:cstheme="majorBidi"/>
          <w:color w:val="000000"/>
        </w:rPr>
        <w:t>neighborhood</w:t>
      </w:r>
      <w:r w:rsidR="00C23301" w:rsidRPr="0063481F">
        <w:rPr>
          <w:rFonts w:cstheme="majorBidi"/>
          <w:color w:val="000000"/>
        </w:rPr>
        <w:t xml:space="preserve"> </w:t>
      </w:r>
      <w:r w:rsidR="00003219" w:rsidRPr="0063481F">
        <w:rPr>
          <w:rFonts w:cstheme="majorBidi"/>
          <w:color w:val="000000"/>
        </w:rPr>
        <w:t xml:space="preserve">in </w:t>
      </w:r>
      <w:r w:rsidR="00F50C13" w:rsidRPr="0063481F">
        <w:rPr>
          <w:rFonts w:cstheme="majorBidi"/>
          <w:color w:val="000000"/>
        </w:rPr>
        <w:t>St Bernard</w:t>
      </w:r>
      <w:r w:rsidR="00A2060D" w:rsidRPr="0063481F">
        <w:rPr>
          <w:rFonts w:cstheme="majorBidi"/>
          <w:color w:val="000000"/>
        </w:rPr>
        <w:t xml:space="preserve"> </w:t>
      </w:r>
      <w:r w:rsidR="00F50C13" w:rsidRPr="0063481F">
        <w:rPr>
          <w:rFonts w:cstheme="majorBidi"/>
          <w:color w:val="000000"/>
        </w:rPr>
        <w:t>Parish</w:t>
      </w:r>
      <w:r w:rsidR="00C23301">
        <w:rPr>
          <w:rFonts w:cstheme="majorBidi"/>
          <w:color w:val="000000"/>
        </w:rPr>
        <w:t>,</w:t>
      </w:r>
      <w:r w:rsidR="00003219" w:rsidRPr="0063481F">
        <w:rPr>
          <w:rFonts w:cstheme="majorBidi"/>
          <w:color w:val="000000"/>
        </w:rPr>
        <w:t xml:space="preserve"> </w:t>
      </w:r>
      <w:r w:rsidR="00C23301">
        <w:rPr>
          <w:rFonts w:cstheme="majorBidi"/>
          <w:color w:val="000000"/>
        </w:rPr>
        <w:t xml:space="preserve">and an adjacent natural area </w:t>
      </w:r>
      <w:r w:rsidR="00C23301" w:rsidRPr="0063481F">
        <w:rPr>
          <w:rFonts w:cstheme="majorBidi"/>
          <w:color w:val="000000"/>
        </w:rPr>
        <w:t xml:space="preserve">(Figure </w:t>
      </w:r>
      <w:r w:rsidR="00880228">
        <w:rPr>
          <w:rFonts w:cstheme="majorBidi"/>
          <w:color w:val="000000"/>
        </w:rPr>
        <w:t>1</w:t>
      </w:r>
      <w:r w:rsidR="00C23301" w:rsidRPr="0063481F">
        <w:rPr>
          <w:rFonts w:cstheme="majorBidi"/>
          <w:color w:val="000000"/>
        </w:rPr>
        <w:t>)</w:t>
      </w:r>
      <w:r w:rsidR="00C23301">
        <w:rPr>
          <w:rFonts w:cstheme="majorBidi"/>
          <w:color w:val="000000"/>
        </w:rPr>
        <w:t xml:space="preserve">. </w:t>
      </w:r>
      <w:r w:rsidR="00003219" w:rsidRPr="0063481F">
        <w:rPr>
          <w:rFonts w:cstheme="majorBidi"/>
          <w:color w:val="000000"/>
        </w:rPr>
        <w:t>The</w:t>
      </w:r>
      <w:r w:rsidR="00812D7E">
        <w:rPr>
          <w:rFonts w:cstheme="majorBidi"/>
          <w:color w:val="000000"/>
        </w:rPr>
        <w:t xml:space="preserve"> study</w:t>
      </w:r>
      <w:r w:rsidR="00003219" w:rsidRPr="0063481F">
        <w:rPr>
          <w:rFonts w:cstheme="majorBidi"/>
          <w:color w:val="000000"/>
        </w:rPr>
        <w:t xml:space="preserve"> areas were chosen </w:t>
      </w:r>
      <w:r w:rsidR="00812D7E">
        <w:rPr>
          <w:rFonts w:cstheme="majorBidi"/>
          <w:color w:val="000000"/>
        </w:rPr>
        <w:t>to capture variation</w:t>
      </w:r>
      <w:r w:rsidR="00FB0098" w:rsidRPr="0063481F">
        <w:rPr>
          <w:rFonts w:cstheme="majorBidi"/>
          <w:color w:val="000000"/>
        </w:rPr>
        <w:t xml:space="preserve"> in </w:t>
      </w:r>
      <w:r w:rsidR="00812D7E">
        <w:rPr>
          <w:rFonts w:cstheme="majorBidi"/>
          <w:color w:val="000000"/>
        </w:rPr>
        <w:t xml:space="preserve">Katrina-related </w:t>
      </w:r>
      <w:r w:rsidR="00FB0098" w:rsidRPr="0058150A">
        <w:rPr>
          <w:rFonts w:cstheme="majorBidi"/>
          <w:color w:val="000000"/>
        </w:rPr>
        <w:t xml:space="preserve">flooding, income, </w:t>
      </w:r>
      <w:r w:rsidR="009B4E95">
        <w:rPr>
          <w:rFonts w:cstheme="majorBidi"/>
          <w:color w:val="000000"/>
        </w:rPr>
        <w:t xml:space="preserve">abandonment, and </w:t>
      </w:r>
      <w:r w:rsidR="00812D7E">
        <w:rPr>
          <w:rFonts w:cstheme="majorBidi"/>
          <w:color w:val="000000"/>
        </w:rPr>
        <w:t xml:space="preserve">post-Katrina </w:t>
      </w:r>
      <w:r w:rsidR="009B4E95">
        <w:rPr>
          <w:rFonts w:cstheme="majorBidi"/>
          <w:color w:val="000000"/>
        </w:rPr>
        <w:t>vacant lot</w:t>
      </w:r>
      <w:r w:rsidR="009B4E95" w:rsidRPr="0058150A">
        <w:rPr>
          <w:rFonts w:cstheme="majorBidi"/>
          <w:color w:val="000000"/>
        </w:rPr>
        <w:t xml:space="preserve"> </w:t>
      </w:r>
      <w:r w:rsidR="00F50C13" w:rsidRPr="0058150A">
        <w:rPr>
          <w:rFonts w:cstheme="majorBidi"/>
          <w:color w:val="000000"/>
        </w:rPr>
        <w:t>management</w:t>
      </w:r>
      <w:r w:rsidR="00C23301">
        <w:rPr>
          <w:rFonts w:cstheme="majorBidi"/>
          <w:color w:val="000000"/>
        </w:rPr>
        <w:t xml:space="preserve"> </w:t>
      </w:r>
      <w:r w:rsidR="00812D7E" w:rsidRPr="0031744A">
        <w:t>(</w:t>
      </w:r>
      <w:r w:rsidR="00C23301">
        <w:t xml:space="preserve">described in </w:t>
      </w:r>
      <w:r w:rsidR="00812D7E" w:rsidRPr="0031744A">
        <w:t>Lewis et al. 2017</w:t>
      </w:r>
      <w:r w:rsidR="00C23301">
        <w:t xml:space="preserve"> and Peterson et al. </w:t>
      </w:r>
      <w:r w:rsidR="00DA79AF">
        <w:t>2020</w:t>
      </w:r>
      <w:r w:rsidR="00812D7E" w:rsidRPr="0031744A">
        <w:t>).</w:t>
      </w:r>
      <w:r w:rsidR="00FB0098" w:rsidRPr="00010098">
        <w:rPr>
          <w:rFonts w:cstheme="majorBidi"/>
          <w:color w:val="000000"/>
        </w:rPr>
        <w:t xml:space="preserve"> In each </w:t>
      </w:r>
      <w:r w:rsidR="00C23301">
        <w:rPr>
          <w:rFonts w:cstheme="majorBidi"/>
          <w:color w:val="000000"/>
        </w:rPr>
        <w:t>study</w:t>
      </w:r>
      <w:r w:rsidR="00FB0098" w:rsidRPr="00010098">
        <w:rPr>
          <w:rFonts w:cstheme="majorBidi"/>
          <w:color w:val="000000"/>
        </w:rPr>
        <w:t xml:space="preserve"> area</w:t>
      </w:r>
      <w:r w:rsidR="009C1BB4" w:rsidRPr="00010098">
        <w:rPr>
          <w:rFonts w:cstheme="majorBidi"/>
          <w:color w:val="000000"/>
        </w:rPr>
        <w:t>,</w:t>
      </w:r>
      <w:r w:rsidR="00FB0098" w:rsidRPr="00010098">
        <w:rPr>
          <w:rFonts w:cstheme="majorBidi"/>
          <w:color w:val="000000"/>
        </w:rPr>
        <w:t xml:space="preserve"> </w:t>
      </w:r>
      <w:r w:rsidR="00C23301">
        <w:rPr>
          <w:rFonts w:cstheme="majorBidi"/>
          <w:color w:val="000000"/>
        </w:rPr>
        <w:t>we trapped at a random subset of eight</w:t>
      </w:r>
      <w:r w:rsidR="00FB0098" w:rsidRPr="00010098">
        <w:rPr>
          <w:rFonts w:cstheme="majorBidi"/>
          <w:color w:val="000000"/>
        </w:rPr>
        <w:t xml:space="preserve"> to </w:t>
      </w:r>
      <w:r w:rsidR="00C23301">
        <w:rPr>
          <w:rFonts w:cstheme="majorBidi"/>
          <w:color w:val="000000"/>
        </w:rPr>
        <w:t>ten</w:t>
      </w:r>
      <w:r w:rsidR="00FB0098" w:rsidRPr="00010098">
        <w:rPr>
          <w:rFonts w:cstheme="majorBidi"/>
          <w:color w:val="000000"/>
        </w:rPr>
        <w:t xml:space="preserve"> sites</w:t>
      </w:r>
      <w:r w:rsidR="006E1B08">
        <w:rPr>
          <w:rFonts w:cstheme="majorBidi"/>
          <w:color w:val="000000"/>
        </w:rPr>
        <w:t xml:space="preserve"> distributed across</w:t>
      </w:r>
      <w:r w:rsidR="00FB0098" w:rsidRPr="00010098">
        <w:rPr>
          <w:rFonts w:cstheme="majorBidi"/>
          <w:color w:val="000000"/>
        </w:rPr>
        <w:t xml:space="preserve"> </w:t>
      </w:r>
      <w:r w:rsidR="005E1D37" w:rsidRPr="00010098">
        <w:rPr>
          <w:rFonts w:cstheme="majorBidi"/>
          <w:color w:val="000000"/>
        </w:rPr>
        <w:t xml:space="preserve">a </w:t>
      </w:r>
      <w:r w:rsidR="00FB0098" w:rsidRPr="00010098">
        <w:rPr>
          <w:rFonts w:cstheme="majorBidi"/>
          <w:color w:val="000000"/>
        </w:rPr>
        <w:t xml:space="preserve">base network of </w:t>
      </w:r>
      <w:r w:rsidR="006E1B08">
        <w:rPr>
          <w:rFonts w:cstheme="majorBidi"/>
          <w:color w:val="000000"/>
        </w:rPr>
        <w:t>5</w:t>
      </w:r>
      <w:r w:rsidR="00FB0098" w:rsidRPr="00010098">
        <w:rPr>
          <w:rFonts w:cstheme="majorBidi"/>
          <w:color w:val="000000"/>
        </w:rPr>
        <w:t>00</w:t>
      </w:r>
      <w:r w:rsidR="006E1B08">
        <w:rPr>
          <w:rFonts w:cstheme="majorBidi"/>
          <w:color w:val="000000"/>
        </w:rPr>
        <w:t>+</w:t>
      </w:r>
      <w:r w:rsidR="00FB0098" w:rsidRPr="00010098">
        <w:rPr>
          <w:rFonts w:cstheme="majorBidi"/>
          <w:color w:val="000000"/>
        </w:rPr>
        <w:t xml:space="preserve"> plots </w:t>
      </w:r>
      <w:r w:rsidR="009C1BB4" w:rsidRPr="00010098">
        <w:rPr>
          <w:rFonts w:cstheme="majorBidi"/>
          <w:color w:val="000000"/>
        </w:rPr>
        <w:t xml:space="preserve">previously used </w:t>
      </w:r>
      <w:r w:rsidR="00FB0098" w:rsidRPr="00010098">
        <w:rPr>
          <w:rFonts w:cstheme="majorBidi"/>
          <w:color w:val="000000"/>
        </w:rPr>
        <w:t xml:space="preserve">for complementary surveys of </w:t>
      </w:r>
      <w:r w:rsidR="006E1B08">
        <w:rPr>
          <w:rFonts w:cstheme="majorBidi"/>
          <w:color w:val="000000"/>
        </w:rPr>
        <w:t xml:space="preserve">land use, </w:t>
      </w:r>
      <w:r w:rsidR="00FB0098" w:rsidRPr="00010098">
        <w:rPr>
          <w:rFonts w:cstheme="majorBidi"/>
          <w:color w:val="000000"/>
        </w:rPr>
        <w:t>vegetation and microhabitat conditions (</w:t>
      </w:r>
      <w:r w:rsidR="006E1B08">
        <w:rPr>
          <w:rFonts w:cstheme="majorBidi"/>
          <w:color w:val="000000"/>
        </w:rPr>
        <w:t xml:space="preserve">Gotham et al. 2014, </w:t>
      </w:r>
      <w:hyperlink w:anchor="_ENREF_55" w:tooltip="Lewis, 2017 #1540" w:history="1">
        <w:r w:rsidR="00FB0098" w:rsidRPr="0058150A">
          <w:rPr>
            <w:rFonts w:cstheme="majorBidi"/>
            <w:color w:val="000000"/>
          </w:rPr>
          <w:t>Lewis et al. 2017</w:t>
        </w:r>
      </w:hyperlink>
      <w:r w:rsidR="00FB0098" w:rsidRPr="0058150A">
        <w:rPr>
          <w:rFonts w:cstheme="majorBidi"/>
          <w:color w:val="000000"/>
        </w:rPr>
        <w:t>)</w:t>
      </w:r>
      <w:r w:rsidR="006E1B08">
        <w:rPr>
          <w:rFonts w:cstheme="majorBidi"/>
          <w:color w:val="000000"/>
        </w:rPr>
        <w:t xml:space="preserve">. Since rats do not typically move &gt;200 m from a nesting site </w:t>
      </w:r>
      <w:r w:rsidR="006E1B08" w:rsidRPr="00022B2D">
        <w:rPr>
          <w:rFonts w:cstheme="majorBidi"/>
        </w:rPr>
        <w:fldChar w:fldCharType="begin"/>
      </w:r>
      <w:r w:rsidR="006E1B08" w:rsidRPr="00022B2D">
        <w:rPr>
          <w:rFonts w:cstheme="majorBidi"/>
        </w:rPr>
        <w:instrText xml:space="preserve"> ADDIN EN.CITE &lt;EndNote&gt;&lt;Cite&gt;&lt;Author&gt;Heiberg&lt;/Author&gt;&lt;Year&gt;2012&lt;/Year&gt;&lt;RecNum&gt;1107&lt;/RecNum&gt;&lt;DisplayText&gt;(Heiberg et al. 2012)&lt;/DisplayText&gt;&lt;record&gt;&lt;rec-number&gt;1107&lt;/rec-number&gt;&lt;foreign-keys&gt;&lt;key app="EN" db-id="2wz9rved2vpst6efdflp2f5epdxpeep0rt90"&gt;1107&lt;/key&gt;&lt;/foreign-keys&gt;&lt;ref-type name="Journal Article"&gt;17&lt;/ref-type&gt;&lt;contributors&gt;&lt;authors&gt;&lt;author&gt;Heiberg, A. C.&lt;/author&gt;&lt;author&gt;Sluydts, V.&lt;/author&gt;&lt;author&gt;Leirs, H.&lt;/author&gt;&lt;/authors&gt;&lt;/contributors&gt;&lt;auth-address&gt;Leirs, H&amp;#xD;Aarhus Univ, Dept Integrated Pest Management, Danish Pest Infestat Lab, Forsogsvej 1, DK-4200 Slagelse, Denmark&amp;#xD;Aarhus Univ, Dept Integrated Pest Management, Danish Pest Infestat Lab, Forsogsvej 1, DK-4200 Slagelse, Denmark&amp;#xD;Aarhus Univ, Dept Integrated Pest Management, Danish Pest Infestat Lab, DK-4200 Slagelse, Denmark&amp;#xD;Univ Antwerp, Evolutionary Ecol Grp, B-2020 Antwerp, Belgium&lt;/auth-address&gt;&lt;titles&gt;&lt;title&gt;Uncovering the secret lives of sewer rats (Rattus norvegicus): movements, distribution and population dynamics revealed by a capture-mark-recapture study&lt;/title&gt;&lt;secondary-title&gt;Wildlife Research&lt;/secondary-title&gt;&lt;alt-title&gt;Wildlife Res&lt;/alt-title&gt;&lt;/titles&gt;&lt;periodical&gt;&lt;full-title&gt;Wildlife Research&lt;/full-title&gt;&lt;abbr-1&gt;Wildlife Res&lt;/abbr-1&gt;&lt;/periodical&gt;&lt;alt-periodical&gt;&lt;full-title&gt;Wildlife Research&lt;/full-title&gt;&lt;abbr-1&gt;Wildlife Res&lt;/abbr-1&gt;&lt;/alt-periodical&gt;&lt;pages&gt;202-219&lt;/pages&gt;&lt;volume&gt;39&lt;/volume&gt;&lt;number&gt;3&lt;/number&gt;&lt;keywords&gt;&lt;keyword&gt;habitat&lt;/keyword&gt;&lt;keyword&gt;eradication&lt;/keyword&gt;&lt;keyword&gt;management&lt;/keyword&gt;&lt;keyword&gt;rodents&lt;/keyword&gt;&lt;keyword&gt;ecology&lt;/keyword&gt;&lt;keyword&gt;size&lt;/keyword&gt;&lt;/keywords&gt;&lt;dates&gt;&lt;year&gt;2012&lt;/year&gt;&lt;/dates&gt;&lt;isbn&gt;1035-3712&lt;/isbn&gt;&lt;accession-num&gt;WOS:000303124600003&lt;/accession-num&gt;&lt;urls&gt;&lt;related-urls&gt;&lt;url&gt;&amp;lt;Go to ISI&amp;gt;://WOS:000303124600003&lt;/url&gt;&lt;/related-urls&gt;&lt;/urls&gt;&lt;electronic-resource-num&gt;10.1071/WR11149&lt;/electronic-resource-num&gt;&lt;language&gt;English&lt;/language&gt;&lt;/record&gt;&lt;/Cite&gt;&lt;/EndNote&gt;</w:instrText>
      </w:r>
      <w:r w:rsidR="006E1B08" w:rsidRPr="00022B2D">
        <w:rPr>
          <w:rFonts w:cstheme="majorBidi"/>
        </w:rPr>
        <w:fldChar w:fldCharType="separate"/>
      </w:r>
      <w:r w:rsidR="006E1B08" w:rsidRPr="00022B2D">
        <w:rPr>
          <w:rFonts w:cstheme="majorBidi"/>
          <w:noProof/>
        </w:rPr>
        <w:t>(</w:t>
      </w:r>
      <w:hyperlink w:anchor="_ENREF_17" w:tooltip="Heiberg, 2012 #1107" w:history="1">
        <w:r w:rsidR="003D6938" w:rsidRPr="00022B2D">
          <w:rPr>
            <w:rFonts w:cstheme="majorBidi"/>
            <w:noProof/>
          </w:rPr>
          <w:t>Heiberg et al. 2012</w:t>
        </w:r>
      </w:hyperlink>
      <w:r w:rsidR="006E1B08" w:rsidRPr="00022B2D">
        <w:rPr>
          <w:rFonts w:cstheme="majorBidi"/>
          <w:noProof/>
        </w:rPr>
        <w:t>)</w:t>
      </w:r>
      <w:r w:rsidR="006E1B08" w:rsidRPr="00022B2D">
        <w:rPr>
          <w:rFonts w:cstheme="majorBidi"/>
        </w:rPr>
        <w:fldChar w:fldCharType="end"/>
      </w:r>
      <w:r w:rsidR="006E1B08">
        <w:rPr>
          <w:rFonts w:cstheme="majorBidi"/>
          <w:color w:val="000000"/>
        </w:rPr>
        <w:t xml:space="preserve">, trapping sites within residential areas corresponded to city blocks, </w:t>
      </w:r>
      <w:r w:rsidR="006E1B08">
        <w:t>and</w:t>
      </w:r>
      <w:r w:rsidR="006E1B08" w:rsidRPr="0031744A">
        <w:t xml:space="preserve"> trapping sites in the </w:t>
      </w:r>
      <w:r w:rsidR="006E1B08">
        <w:t>natural area were equivalent to an average-sized city block</w:t>
      </w:r>
      <w:r w:rsidR="004056E3">
        <w:t xml:space="preserve"> across our residential study areas</w:t>
      </w:r>
      <w:r w:rsidR="006E1B08" w:rsidRPr="0031744A">
        <w:t>.</w:t>
      </w:r>
      <w:r w:rsidR="006E1B08">
        <w:t xml:space="preserve"> </w:t>
      </w:r>
      <w:r w:rsidR="004056E3">
        <w:rPr>
          <w:rFonts w:cstheme="majorBidi"/>
          <w:color w:val="000000"/>
        </w:rPr>
        <w:t xml:space="preserve">Except for </w:t>
      </w:r>
      <w:r w:rsidR="009B4E95">
        <w:rPr>
          <w:rFonts w:cstheme="majorBidi"/>
          <w:color w:val="000000"/>
        </w:rPr>
        <w:t xml:space="preserve">the French Quarter, </w:t>
      </w:r>
      <w:r w:rsidR="006E1B08" w:rsidRPr="004D53D9">
        <w:t>St</w:t>
      </w:r>
      <w:r w:rsidR="00C23301" w:rsidRPr="004D53D9">
        <w:t xml:space="preserve"> Bernard Parish</w:t>
      </w:r>
      <w:r w:rsidR="006E1B08" w:rsidRPr="004D53D9">
        <w:t xml:space="preserve"> and the natural area</w:t>
      </w:r>
      <w:r w:rsidR="00C23301" w:rsidRPr="004D53D9">
        <w:t xml:space="preserve">, we trapped at all sites </w:t>
      </w:r>
      <w:r w:rsidR="006E1B08" w:rsidRPr="00E56B56">
        <w:rPr>
          <w:rFonts w:cstheme="majorBidi"/>
          <w:color w:val="000000"/>
        </w:rPr>
        <w:t xml:space="preserve">twice a year (summer and winter) in 2014-2015, 2015-2016, and 2016-2017 (Table </w:t>
      </w:r>
      <w:r w:rsidR="00880228">
        <w:rPr>
          <w:rFonts w:cstheme="majorBidi"/>
          <w:color w:val="000000"/>
        </w:rPr>
        <w:t>1</w:t>
      </w:r>
      <w:r w:rsidR="006E1B08" w:rsidRPr="00E56B56">
        <w:rPr>
          <w:rFonts w:cstheme="majorBidi"/>
          <w:color w:val="000000"/>
        </w:rPr>
        <w:t>).</w:t>
      </w:r>
      <w:r w:rsidR="006E1B08">
        <w:rPr>
          <w:rFonts w:cstheme="majorBidi"/>
          <w:color w:val="000000"/>
        </w:rPr>
        <w:t xml:space="preserve"> We only trapped in the </w:t>
      </w:r>
      <w:r w:rsidR="009B4E95">
        <w:rPr>
          <w:rFonts w:cstheme="majorBidi"/>
          <w:color w:val="000000"/>
        </w:rPr>
        <w:t xml:space="preserve">French Quarter once in 2014-2015 and twice in both 2015-2016 and 2016-2016, whereas we trapped in the </w:t>
      </w:r>
      <w:r w:rsidR="006E1B08">
        <w:rPr>
          <w:rFonts w:cstheme="majorBidi"/>
          <w:color w:val="000000"/>
        </w:rPr>
        <w:t xml:space="preserve">natural area </w:t>
      </w:r>
      <w:r w:rsidR="006E1B08">
        <w:t>in 2015-2016 and 2016-</w:t>
      </w:r>
      <w:r w:rsidR="00C23301" w:rsidRPr="0031744A">
        <w:t>2017</w:t>
      </w:r>
      <w:r w:rsidR="00A07801">
        <w:t xml:space="preserve">, and </w:t>
      </w:r>
      <w:r w:rsidR="00A07801">
        <w:rPr>
          <w:rFonts w:cstheme="majorBidi"/>
          <w:color w:val="000000"/>
        </w:rPr>
        <w:t>St Bernard Parish in 2016-2017</w:t>
      </w:r>
      <w:r w:rsidR="00B3201A">
        <w:t xml:space="preserve"> (Table </w:t>
      </w:r>
      <w:r w:rsidR="00880228">
        <w:t>1</w:t>
      </w:r>
      <w:r w:rsidR="00B3201A">
        <w:t>)</w:t>
      </w:r>
      <w:r w:rsidR="00C23301" w:rsidRPr="0031744A">
        <w:t>.</w:t>
      </w:r>
      <w:bookmarkEnd w:id="203"/>
    </w:p>
    <w:p w14:paraId="05F849E4" w14:textId="77777777" w:rsidR="00B3201A" w:rsidRDefault="00B3201A" w:rsidP="009C3634">
      <w:pPr>
        <w:spacing w:after="0" w:line="360" w:lineRule="auto"/>
        <w:jc w:val="both"/>
        <w:rPr>
          <w:rFonts w:ascii="Times New Roman" w:eastAsia="Times New Roman" w:hAnsi="Times New Roman" w:cs="Times New Roman"/>
          <w:color w:val="000000"/>
          <w:sz w:val="24"/>
          <w:szCs w:val="24"/>
        </w:rPr>
      </w:pPr>
    </w:p>
    <w:p w14:paraId="0A1AA4C5" w14:textId="5270F3AC" w:rsidR="00E266D7" w:rsidRPr="0031744A" w:rsidRDefault="00F3295F" w:rsidP="00E56B56">
      <w:pPr>
        <w:spacing w:after="0" w:line="360" w:lineRule="auto"/>
        <w:jc w:val="both"/>
      </w:pPr>
      <w:r>
        <w:rPr>
          <w:rFonts w:cstheme="majorBidi"/>
          <w:color w:val="000000"/>
        </w:rPr>
        <w:lastRenderedPageBreak/>
        <w:t>During each trapping period,</w:t>
      </w:r>
      <w:r w:rsidR="00FB0098" w:rsidRPr="0063481F">
        <w:rPr>
          <w:rFonts w:cstheme="majorBidi"/>
          <w:color w:val="000000"/>
        </w:rPr>
        <w:t xml:space="preserve"> traps </w:t>
      </w:r>
      <w:r w:rsidR="006B015F">
        <w:rPr>
          <w:rFonts w:cstheme="majorBidi"/>
          <w:color w:val="000000"/>
        </w:rPr>
        <w:t xml:space="preserve">were set </w:t>
      </w:r>
      <w:r w:rsidR="00E266D7">
        <w:rPr>
          <w:rFonts w:cstheme="majorBidi"/>
          <w:color w:val="000000"/>
        </w:rPr>
        <w:t xml:space="preserve">outside in </w:t>
      </w:r>
      <w:r w:rsidR="00C52ED6" w:rsidRPr="0063481F">
        <w:rPr>
          <w:rFonts w:cstheme="majorBidi"/>
          <w:color w:val="000000"/>
        </w:rPr>
        <w:t>yards, alleys and vacant lots</w:t>
      </w:r>
      <w:r w:rsidR="00E266D7">
        <w:rPr>
          <w:rFonts w:cstheme="majorBidi"/>
          <w:color w:val="000000"/>
        </w:rPr>
        <w:t xml:space="preserve"> </w:t>
      </w:r>
      <w:r w:rsidR="0087695E">
        <w:rPr>
          <w:rFonts w:cstheme="majorBidi"/>
          <w:color w:val="000000"/>
        </w:rPr>
        <w:t xml:space="preserve">in areas </w:t>
      </w:r>
      <w:r w:rsidR="00E266D7">
        <w:rPr>
          <w:rFonts w:cstheme="majorBidi"/>
          <w:color w:val="000000"/>
        </w:rPr>
        <w:t>exhibiting signs of</w:t>
      </w:r>
      <w:r w:rsidR="006B015F">
        <w:rPr>
          <w:rFonts w:cstheme="majorBidi"/>
          <w:color w:val="000000"/>
        </w:rPr>
        <w:t xml:space="preserve"> potential or observed rodent activity</w:t>
      </w:r>
      <w:r w:rsidR="00E266D7">
        <w:rPr>
          <w:rFonts w:cstheme="majorBidi"/>
          <w:color w:val="000000"/>
        </w:rPr>
        <w:t xml:space="preserve">. We set </w:t>
      </w:r>
      <w:r w:rsidR="00E266D7" w:rsidRPr="0063481F">
        <w:rPr>
          <w:rFonts w:cstheme="majorBidi"/>
          <w:color w:val="000000"/>
        </w:rPr>
        <w:t>30 tomahawk</w:t>
      </w:r>
      <w:r w:rsidR="00E266D7">
        <w:rPr>
          <w:rFonts w:cstheme="majorBidi"/>
          <w:color w:val="000000"/>
        </w:rPr>
        <w:t xml:space="preserve"> traps</w:t>
      </w:r>
      <w:r w:rsidRPr="00F3295F">
        <w:rPr>
          <w:rFonts w:cstheme="majorBidi"/>
          <w:color w:val="000000"/>
        </w:rPr>
        <w:t xml:space="preserve"> </w:t>
      </w:r>
      <w:r>
        <w:rPr>
          <w:rFonts w:cstheme="majorBidi"/>
          <w:color w:val="000000"/>
        </w:rPr>
        <w:t>a</w:t>
      </w:r>
      <w:r w:rsidRPr="0001512A">
        <w:rPr>
          <w:rFonts w:cstheme="majorBidi"/>
          <w:color w:val="000000"/>
        </w:rPr>
        <w:t>t each site</w:t>
      </w:r>
      <w:r w:rsidR="00E266D7">
        <w:rPr>
          <w:rFonts w:cstheme="majorBidi"/>
          <w:color w:val="000000"/>
        </w:rPr>
        <w:t xml:space="preserve"> </w:t>
      </w:r>
      <w:r w:rsidR="00E266D7" w:rsidRPr="0031744A">
        <w:t>for a minimum of three</w:t>
      </w:r>
      <w:r w:rsidR="00E266D7">
        <w:t xml:space="preserve"> continuous nights, with t</w:t>
      </w:r>
      <w:r w:rsidR="00E266D7" w:rsidRPr="0031744A">
        <w:t xml:space="preserve">rapping sustained until the trap rate reached an </w:t>
      </w:r>
      <w:ins w:id="204" w:author="jamieechilds@gmail.com" w:date="2020-01-05T11:04:00Z">
        <w:r w:rsidR="00D7712A">
          <w:t xml:space="preserve">approximate </w:t>
        </w:r>
      </w:ins>
      <w:r w:rsidR="00E266D7" w:rsidRPr="0031744A">
        <w:t xml:space="preserve">asymptote (i.e., we “trapped out” a </w:t>
      </w:r>
      <w:r w:rsidR="00E266D7">
        <w:t>site</w:t>
      </w:r>
      <w:r w:rsidR="00E266D7" w:rsidRPr="0031744A">
        <w:t>).</w:t>
      </w:r>
      <w:r w:rsidR="00C52ED6" w:rsidRPr="0063481F">
        <w:rPr>
          <w:rFonts w:cstheme="majorBidi"/>
          <w:color w:val="000000"/>
        </w:rPr>
        <w:t xml:space="preserve"> </w:t>
      </w:r>
      <w:r w:rsidR="00FB0098" w:rsidRPr="0063481F">
        <w:rPr>
          <w:rFonts w:cstheme="majorBidi"/>
          <w:color w:val="000000"/>
        </w:rPr>
        <w:t xml:space="preserve">Traps were baited and set at dusk and checked early the following morning. Non-target species were </w:t>
      </w:r>
      <w:r w:rsidR="00C52ED6" w:rsidRPr="0063481F">
        <w:rPr>
          <w:rFonts w:cstheme="majorBidi"/>
          <w:color w:val="000000"/>
        </w:rPr>
        <w:t xml:space="preserve">immediately </w:t>
      </w:r>
      <w:r w:rsidR="00FB0098" w:rsidRPr="0063481F">
        <w:rPr>
          <w:rFonts w:cstheme="majorBidi"/>
          <w:color w:val="000000"/>
        </w:rPr>
        <w:t>released</w:t>
      </w:r>
      <w:r w:rsidR="00E266D7">
        <w:rPr>
          <w:rFonts w:cstheme="majorBidi"/>
          <w:color w:val="000000"/>
        </w:rPr>
        <w:t xml:space="preserve"> (with</w:t>
      </w:r>
      <w:r w:rsidR="00FB0098" w:rsidRPr="0063481F">
        <w:rPr>
          <w:rFonts w:cstheme="majorBidi"/>
          <w:color w:val="000000"/>
        </w:rPr>
        <w:t xml:space="preserve"> the event recorded to correct</w:t>
      </w:r>
      <w:r w:rsidR="001E363A">
        <w:rPr>
          <w:rFonts w:cstheme="majorBidi"/>
          <w:color w:val="000000"/>
        </w:rPr>
        <w:t xml:space="preserve"> </w:t>
      </w:r>
      <w:r w:rsidR="00F351B6">
        <w:rPr>
          <w:rFonts w:cstheme="majorBidi"/>
          <w:color w:val="000000"/>
        </w:rPr>
        <w:t>estimates of</w:t>
      </w:r>
      <w:r w:rsidR="00F351B6" w:rsidRPr="0063481F">
        <w:rPr>
          <w:rFonts w:cstheme="majorBidi"/>
          <w:color w:val="000000"/>
        </w:rPr>
        <w:t xml:space="preserve"> </w:t>
      </w:r>
      <w:r w:rsidR="00FB0098" w:rsidRPr="0063481F">
        <w:rPr>
          <w:rFonts w:cstheme="majorBidi"/>
          <w:color w:val="000000"/>
        </w:rPr>
        <w:t>trapping effort</w:t>
      </w:r>
      <w:ins w:id="205" w:author="jamieechilds@gmail.com" w:date="2020-01-05T11:04:00Z">
        <w:r w:rsidR="00D7712A">
          <w:rPr>
            <w:rFonts w:cstheme="majorBidi"/>
            <w:color w:val="000000"/>
          </w:rPr>
          <w:t xml:space="preserve"> and success</w:t>
        </w:r>
      </w:ins>
      <w:r w:rsidR="00E266D7">
        <w:rPr>
          <w:rFonts w:cstheme="majorBidi"/>
          <w:color w:val="000000"/>
        </w:rPr>
        <w:t>)</w:t>
      </w:r>
      <w:ins w:id="206" w:author="jamieechilds@gmail.com" w:date="2020-01-05T11:05:00Z">
        <w:r w:rsidR="00D7712A">
          <w:rPr>
            <w:rFonts w:cstheme="majorBidi"/>
            <w:color w:val="000000"/>
          </w:rPr>
          <w:t xml:space="preserve"> A</w:t>
        </w:r>
      </w:ins>
      <w:del w:id="207" w:author="jamieechilds@gmail.com" w:date="2020-01-05T11:05:00Z">
        <w:r w:rsidR="00E266D7" w:rsidDel="00D7712A">
          <w:rPr>
            <w:rFonts w:cstheme="majorBidi"/>
            <w:color w:val="000000"/>
          </w:rPr>
          <w:delText xml:space="preserve">, whereas </w:delText>
        </w:r>
        <w:r w:rsidR="00880228" w:rsidDel="00D7712A">
          <w:rPr>
            <w:rFonts w:cstheme="majorBidi"/>
            <w:color w:val="000000"/>
          </w:rPr>
          <w:delText>a</w:delText>
        </w:r>
      </w:del>
      <w:r w:rsidR="00880228">
        <w:rPr>
          <w:rFonts w:cstheme="majorBidi"/>
          <w:color w:val="000000"/>
        </w:rPr>
        <w:t>ll</w:t>
      </w:r>
      <w:r w:rsidR="00880228" w:rsidRPr="0063481F">
        <w:rPr>
          <w:rFonts w:cstheme="majorBidi"/>
          <w:color w:val="000000"/>
        </w:rPr>
        <w:t xml:space="preserve"> </w:t>
      </w:r>
      <w:r w:rsidR="00E266D7">
        <w:rPr>
          <w:rFonts w:cstheme="majorBidi"/>
          <w:color w:val="000000"/>
        </w:rPr>
        <w:t>r</w:t>
      </w:r>
      <w:r w:rsidR="00FB0098" w:rsidRPr="0063481F">
        <w:rPr>
          <w:rFonts w:cstheme="majorBidi"/>
          <w:color w:val="000000"/>
        </w:rPr>
        <w:t xml:space="preserve">ats were </w:t>
      </w:r>
      <w:r w:rsidR="009C1BB4" w:rsidRPr="0063481F">
        <w:rPr>
          <w:rFonts w:cstheme="majorBidi"/>
          <w:color w:val="000000"/>
        </w:rPr>
        <w:t xml:space="preserve">transported </w:t>
      </w:r>
      <w:r w:rsidR="00FB0098" w:rsidRPr="0063481F">
        <w:rPr>
          <w:rFonts w:cstheme="majorBidi"/>
          <w:color w:val="000000"/>
        </w:rPr>
        <w:t xml:space="preserve">to </w:t>
      </w:r>
      <w:r w:rsidR="001E363A">
        <w:rPr>
          <w:rFonts w:cstheme="majorBidi"/>
          <w:color w:val="000000"/>
        </w:rPr>
        <w:t xml:space="preserve">the City of New Orleans Mosquito, Termites and Rodent Control Board facilities </w:t>
      </w:r>
      <w:r w:rsidR="005E3D76">
        <w:rPr>
          <w:rFonts w:cstheme="majorBidi"/>
          <w:color w:val="000000"/>
        </w:rPr>
        <w:t>to be</w:t>
      </w:r>
      <w:r w:rsidR="00FB0098" w:rsidRPr="0063481F">
        <w:rPr>
          <w:rFonts w:cstheme="majorBidi"/>
          <w:color w:val="000000"/>
        </w:rPr>
        <w:t xml:space="preserve"> euthanized </w:t>
      </w:r>
      <w:r w:rsidR="005E3D76">
        <w:rPr>
          <w:rFonts w:cstheme="majorBidi"/>
          <w:color w:val="000000"/>
        </w:rPr>
        <w:t xml:space="preserve">and necropsied </w:t>
      </w:r>
      <w:r w:rsidR="00E266D7" w:rsidRPr="0031744A">
        <w:t xml:space="preserve">in accordance with Tulane-approved IACUC protocols 0451 and 0460. </w:t>
      </w:r>
    </w:p>
    <w:p w14:paraId="0BDE2CE4" w14:textId="77777777" w:rsidR="00E266D7" w:rsidRDefault="00E266D7" w:rsidP="009C3634">
      <w:pPr>
        <w:spacing w:after="0" w:line="360" w:lineRule="auto"/>
        <w:jc w:val="both"/>
        <w:rPr>
          <w:rFonts w:cstheme="majorBidi"/>
          <w:color w:val="000000"/>
        </w:rPr>
      </w:pPr>
    </w:p>
    <w:p w14:paraId="4D9BD122" w14:textId="71EBDFC7" w:rsidR="00D5331D" w:rsidRPr="0063481F" w:rsidRDefault="008E7039" w:rsidP="00B52C09">
      <w:pPr>
        <w:spacing w:after="0" w:line="360" w:lineRule="auto"/>
        <w:jc w:val="both"/>
        <w:rPr>
          <w:rFonts w:cstheme="majorBidi"/>
          <w:color w:val="000000"/>
        </w:rPr>
      </w:pPr>
      <w:r>
        <w:rPr>
          <w:rFonts w:cstheme="majorBidi"/>
          <w:b/>
          <w:i/>
          <w:color w:val="000000"/>
        </w:rPr>
        <w:t>Measurement of i</w:t>
      </w:r>
      <w:r w:rsidR="009C3634" w:rsidRPr="009C3634">
        <w:rPr>
          <w:rFonts w:cstheme="majorBidi"/>
          <w:b/>
          <w:i/>
          <w:color w:val="000000"/>
        </w:rPr>
        <w:t>ndividual attributes</w:t>
      </w:r>
      <w:r w:rsidR="009C3634">
        <w:rPr>
          <w:rFonts w:cstheme="majorBidi"/>
          <w:color w:val="000000"/>
        </w:rPr>
        <w:t xml:space="preserve">. </w:t>
      </w:r>
      <w:r w:rsidR="00C52ED6" w:rsidRPr="0063481F">
        <w:rPr>
          <w:rFonts w:cstheme="majorBidi"/>
          <w:color w:val="000000"/>
        </w:rPr>
        <w:t>After euthanasia</w:t>
      </w:r>
      <w:r w:rsidR="00091AE3" w:rsidRPr="0063481F">
        <w:rPr>
          <w:rFonts w:cstheme="majorBidi"/>
          <w:color w:val="000000"/>
        </w:rPr>
        <w:t>,</w:t>
      </w:r>
      <w:r w:rsidR="00C52ED6" w:rsidRPr="0063481F">
        <w:rPr>
          <w:rFonts w:cstheme="majorBidi"/>
          <w:color w:val="000000"/>
        </w:rPr>
        <w:t xml:space="preserve"> </w:t>
      </w:r>
      <w:r w:rsidR="00416F20">
        <w:rPr>
          <w:rFonts w:cstheme="majorBidi"/>
          <w:color w:val="000000"/>
        </w:rPr>
        <w:t xml:space="preserve">we determined </w:t>
      </w:r>
      <w:r w:rsidR="000F5A88">
        <w:rPr>
          <w:rFonts w:cstheme="majorBidi"/>
          <w:color w:val="000000"/>
        </w:rPr>
        <w:t>species identi</w:t>
      </w:r>
      <w:r w:rsidR="00416F20">
        <w:rPr>
          <w:rFonts w:cstheme="majorBidi"/>
          <w:color w:val="000000"/>
        </w:rPr>
        <w:t>ty</w:t>
      </w:r>
      <w:r w:rsidR="000F5A88">
        <w:rPr>
          <w:rFonts w:cstheme="majorBidi"/>
          <w:color w:val="000000"/>
        </w:rPr>
        <w:t xml:space="preserve"> and </w:t>
      </w:r>
      <w:r w:rsidR="00FB0098" w:rsidRPr="0063481F">
        <w:rPr>
          <w:rFonts w:cstheme="majorBidi"/>
          <w:color w:val="000000"/>
        </w:rPr>
        <w:t>measur</w:t>
      </w:r>
      <w:r w:rsidR="001E363A">
        <w:rPr>
          <w:rFonts w:cstheme="majorBidi"/>
          <w:color w:val="000000"/>
        </w:rPr>
        <w:t>ed</w:t>
      </w:r>
      <w:r w:rsidR="00FB0098" w:rsidRPr="0063481F">
        <w:rPr>
          <w:rFonts w:cstheme="majorBidi"/>
          <w:color w:val="000000"/>
        </w:rPr>
        <w:t xml:space="preserve"> weight</w:t>
      </w:r>
      <w:r w:rsidR="00936CF2">
        <w:rPr>
          <w:rFonts w:cstheme="majorBidi"/>
          <w:color w:val="000000"/>
        </w:rPr>
        <w:t xml:space="preserve"> and </w:t>
      </w:r>
      <w:r w:rsidR="00FB0098" w:rsidRPr="0063481F">
        <w:rPr>
          <w:rFonts w:cstheme="majorBidi"/>
          <w:color w:val="000000"/>
        </w:rPr>
        <w:t>length</w:t>
      </w:r>
      <w:r w:rsidR="00936CF2">
        <w:rPr>
          <w:rFonts w:cstheme="majorBidi"/>
          <w:color w:val="000000"/>
        </w:rPr>
        <w:t xml:space="preserve"> </w:t>
      </w:r>
      <w:r w:rsidR="00936CF2" w:rsidRPr="00416F20">
        <w:rPr>
          <w:rFonts w:cstheme="majorBidi"/>
          <w:color w:val="000000"/>
        </w:rPr>
        <w:t>attributes</w:t>
      </w:r>
      <w:r w:rsidR="00FB0098" w:rsidRPr="00416F20">
        <w:rPr>
          <w:rFonts w:cstheme="majorBidi"/>
          <w:color w:val="000000"/>
        </w:rPr>
        <w:t xml:space="preserve"> </w:t>
      </w:r>
      <w:r w:rsidR="00936CF2" w:rsidRPr="00416F20">
        <w:rPr>
          <w:rFonts w:cstheme="majorBidi"/>
          <w:color w:val="000000"/>
        </w:rPr>
        <w:t xml:space="preserve">(e.g., full body length, </w:t>
      </w:r>
      <w:r w:rsidR="00FB0098" w:rsidRPr="00416F20">
        <w:rPr>
          <w:rFonts w:cstheme="majorBidi"/>
          <w:color w:val="000000"/>
        </w:rPr>
        <w:t xml:space="preserve">tail length, </w:t>
      </w:r>
      <w:ins w:id="208" w:author="jamieechilds@gmail.com" w:date="2020-01-05T11:05:00Z">
        <w:r w:rsidR="00233F27">
          <w:rPr>
            <w:rFonts w:cstheme="majorBidi"/>
            <w:color w:val="000000"/>
          </w:rPr>
          <w:t xml:space="preserve">right </w:t>
        </w:r>
      </w:ins>
      <w:r w:rsidR="00FB0098" w:rsidRPr="00416F20">
        <w:rPr>
          <w:rFonts w:cstheme="majorBidi"/>
          <w:color w:val="000000"/>
        </w:rPr>
        <w:t xml:space="preserve">hind limb </w:t>
      </w:r>
      <w:r w:rsidR="00936CF2" w:rsidRPr="00416F20">
        <w:rPr>
          <w:rFonts w:cstheme="majorBidi"/>
          <w:color w:val="000000"/>
        </w:rPr>
        <w:t>and</w:t>
      </w:r>
      <w:r w:rsidR="00FB0098" w:rsidRPr="00416F20">
        <w:rPr>
          <w:rFonts w:cstheme="majorBidi"/>
          <w:color w:val="000000"/>
        </w:rPr>
        <w:t xml:space="preserve"> ear length</w:t>
      </w:r>
      <w:r w:rsidR="00936CF2" w:rsidRPr="00416F20">
        <w:rPr>
          <w:rFonts w:cstheme="majorBidi"/>
          <w:color w:val="000000"/>
        </w:rPr>
        <w:t>)</w:t>
      </w:r>
      <w:r w:rsidR="00416F20" w:rsidRPr="00416F20">
        <w:rPr>
          <w:rFonts w:cstheme="majorBidi"/>
          <w:color w:val="000000"/>
        </w:rPr>
        <w:t>. We also recorded</w:t>
      </w:r>
      <w:r w:rsidR="00FB0098" w:rsidRPr="00416F20">
        <w:rPr>
          <w:rFonts w:cstheme="majorBidi"/>
          <w:color w:val="000000"/>
        </w:rPr>
        <w:t xml:space="preserve"> </w:t>
      </w:r>
      <w:del w:id="209" w:author="Peterson, Anna Christine" w:date="2019-12-24T08:49:00Z">
        <w:r w:rsidR="00416F20" w:rsidRPr="00416F20" w:rsidDel="00A76B79">
          <w:rPr>
            <w:rFonts w:cstheme="majorBidi"/>
            <w:color w:val="000000"/>
          </w:rPr>
          <w:delText>gender</w:delText>
        </w:r>
      </w:del>
      <w:ins w:id="210" w:author="Peterson, Anna Christine" w:date="2019-12-24T08:49:00Z">
        <w:r w:rsidR="00A76B79">
          <w:rPr>
            <w:rFonts w:cstheme="majorBidi"/>
            <w:color w:val="000000"/>
          </w:rPr>
          <w:t>sex</w:t>
        </w:r>
      </w:ins>
      <w:r w:rsidR="00FB0098" w:rsidRPr="00416F20">
        <w:rPr>
          <w:rFonts w:cstheme="majorBidi"/>
          <w:color w:val="000000"/>
        </w:rPr>
        <w:t xml:space="preserve">, sexual maturity </w:t>
      </w:r>
      <w:r w:rsidR="00416F20" w:rsidRPr="00416F20">
        <w:rPr>
          <w:rFonts w:cstheme="majorBidi"/>
          <w:color w:val="000000"/>
        </w:rPr>
        <w:t>(</w:t>
      </w:r>
      <w:r w:rsidR="00416F20" w:rsidRPr="00E56B56">
        <w:t xml:space="preserve">determined based on visible scrotal testes in male and a perforate vagina in females) as well as parity (i.e., the presence of placental scarring/active pregnancy) </w:t>
      </w:r>
      <w:r w:rsidR="000F5A88" w:rsidRPr="00416F20">
        <w:rPr>
          <w:rFonts w:cstheme="majorBidi"/>
          <w:color w:val="000000"/>
        </w:rPr>
        <w:t xml:space="preserve">and </w:t>
      </w:r>
      <w:r w:rsidR="00416F20" w:rsidRPr="00416F20">
        <w:rPr>
          <w:rFonts w:cstheme="majorBidi"/>
          <w:color w:val="000000"/>
        </w:rPr>
        <w:t xml:space="preserve">the </w:t>
      </w:r>
      <w:r w:rsidR="000F5A88" w:rsidRPr="00416F20">
        <w:rPr>
          <w:rFonts w:cstheme="majorBidi"/>
          <w:color w:val="000000"/>
        </w:rPr>
        <w:t>number of embryos present</w:t>
      </w:r>
      <w:r w:rsidR="00416F20" w:rsidRPr="00416F20">
        <w:rPr>
          <w:rFonts w:cstheme="majorBidi"/>
          <w:color w:val="000000"/>
        </w:rPr>
        <w:t xml:space="preserve"> in pregnant females </w:t>
      </w:r>
      <w:r w:rsidR="00182DEC">
        <w:rPr>
          <w:rFonts w:cstheme="majorBidi"/>
          <w:color w:val="000000"/>
        </w:rPr>
        <w:fldChar w:fldCharType="begin"/>
      </w:r>
      <w:r w:rsidR="00182DEC">
        <w:rPr>
          <w:rFonts w:cstheme="majorBidi"/>
          <w:color w:val="000000"/>
        </w:rPr>
        <w:instrText xml:space="preserve"> ADDIN EN.CITE &lt;EndNote&gt;&lt;Cite&gt;&lt;Author&gt;Aplin&lt;/Author&gt;&lt;Year&gt;2003&lt;/Year&gt;&lt;RecNum&gt;1674&lt;/RecNum&gt;&lt;DisplayText&gt;(Aplin 2003)&lt;/DisplayText&gt;&lt;record&gt;&lt;rec-number&gt;1674&lt;/rec-number&gt;&lt;foreign-keys&gt;&lt;key app="EN" db-id="2wz9rved2vpst6efdflp2f5epdxpeep0rt90"&gt;1674&lt;/key&gt;&lt;/foreign-keys&gt;&lt;ref-type name="Manuscript"&gt;36&lt;/ref-type&gt;&lt;contributors&gt;&lt;authors&gt;&lt;author&gt;Aplin, K.P., Brown, P.R., Jacob, J., Krebs, C.J. and Singleton, G.R.&lt;/author&gt;&lt;/authors&gt;&lt;secondary-authors&gt;&lt;author&gt;ACIAR&lt;/author&gt;&lt;/secondary-authors&gt;&lt;/contributors&gt;&lt;titles&gt;&lt;title&gt;Field methods for rodent studies in Asia and the Indo-Pacific&lt;/title&gt;&lt;/titles&gt;&lt;pages&gt;223&lt;/pages&gt;&lt;dates&gt;&lt;year&gt;2003&lt;/year&gt;&lt;/dates&gt;&lt;urls&gt;&lt;/urls&gt;&lt;/record&gt;&lt;/Cite&gt;&lt;/EndNote&gt;</w:instrText>
      </w:r>
      <w:r w:rsidR="00182DEC">
        <w:rPr>
          <w:rFonts w:cstheme="majorBidi"/>
          <w:color w:val="000000"/>
        </w:rPr>
        <w:fldChar w:fldCharType="separate"/>
      </w:r>
      <w:r w:rsidR="00182DEC">
        <w:rPr>
          <w:rFonts w:cstheme="majorBidi"/>
          <w:noProof/>
          <w:color w:val="000000"/>
        </w:rPr>
        <w:t>(</w:t>
      </w:r>
      <w:hyperlink w:anchor="_ENREF_1" w:tooltip="Aplin, 2003 #1674" w:history="1">
        <w:r w:rsidR="003D6938">
          <w:rPr>
            <w:rFonts w:cstheme="majorBidi"/>
            <w:noProof/>
            <w:color w:val="000000"/>
          </w:rPr>
          <w:t>Aplin 2003</w:t>
        </w:r>
      </w:hyperlink>
      <w:r w:rsidR="00182DEC">
        <w:rPr>
          <w:rFonts w:cstheme="majorBidi"/>
          <w:noProof/>
          <w:color w:val="000000"/>
        </w:rPr>
        <w:t>)</w:t>
      </w:r>
      <w:r w:rsidR="00182DEC">
        <w:rPr>
          <w:rFonts w:cstheme="majorBidi"/>
          <w:color w:val="000000"/>
        </w:rPr>
        <w:fldChar w:fldCharType="end"/>
      </w:r>
      <w:r w:rsidR="00FB0098" w:rsidRPr="00416F20">
        <w:rPr>
          <w:rFonts w:cstheme="majorBidi"/>
          <w:color w:val="000000"/>
        </w:rPr>
        <w:t>.</w:t>
      </w:r>
      <w:r w:rsidR="00FB0098" w:rsidRPr="0063481F">
        <w:rPr>
          <w:rFonts w:cstheme="majorBidi"/>
          <w:color w:val="000000"/>
        </w:rPr>
        <w:t xml:space="preserve"> </w:t>
      </w:r>
      <w:r w:rsidR="001E2539">
        <w:rPr>
          <w:rFonts w:cstheme="majorBidi"/>
          <w:color w:val="000000"/>
        </w:rPr>
        <w:t>Age classes were defined by body weight</w:t>
      </w:r>
      <w:r w:rsidR="00012D90">
        <w:rPr>
          <w:rFonts w:cstheme="majorBidi"/>
          <w:color w:val="000000"/>
        </w:rPr>
        <w:t xml:space="preserve"> for both </w:t>
      </w:r>
      <w:del w:id="211" w:author="Peterson, Anna Christine" w:date="2019-12-24T08:49:00Z">
        <w:r w:rsidR="001E2539" w:rsidDel="00A76B79">
          <w:rPr>
            <w:rFonts w:cstheme="majorBidi"/>
            <w:color w:val="000000"/>
          </w:rPr>
          <w:delText>gender</w:delText>
        </w:r>
        <w:r w:rsidR="00012D90" w:rsidDel="00A76B79">
          <w:rPr>
            <w:rFonts w:cstheme="majorBidi"/>
            <w:color w:val="000000"/>
          </w:rPr>
          <w:delText>s</w:delText>
        </w:r>
        <w:r w:rsidR="00D463C7" w:rsidDel="00A76B79">
          <w:rPr>
            <w:rFonts w:cstheme="majorBidi"/>
            <w:color w:val="000000"/>
          </w:rPr>
          <w:delText xml:space="preserve"> </w:delText>
        </w:r>
      </w:del>
      <w:ins w:id="212" w:author="Peterson, Anna Christine" w:date="2019-12-24T08:49:00Z">
        <w:r w:rsidR="00A76B79">
          <w:rPr>
            <w:rFonts w:cstheme="majorBidi"/>
            <w:color w:val="000000"/>
          </w:rPr>
          <w:t xml:space="preserve">sexes </w:t>
        </w:r>
      </w:ins>
      <w:r w:rsidR="00D463C7">
        <w:rPr>
          <w:rFonts w:cstheme="majorBidi"/>
          <w:color w:val="000000"/>
        </w:rPr>
        <w:t xml:space="preserve">and species </w:t>
      </w:r>
      <w:r w:rsidR="00182DEC">
        <w:rPr>
          <w:rFonts w:cstheme="majorBidi"/>
          <w:color w:val="000000"/>
        </w:rPr>
        <w:fldChar w:fldCharType="begin">
          <w:fldData xml:space="preserve">PEVuZE5vdGU+PENpdGU+PEF1dGhvcj5LaW5nPC9BdXRob3I+PFllYXI+MjAxMTwvWWVhcj48UmVj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</w:fldData>
        </w:fldChar>
      </w:r>
      <w:r w:rsidR="00182DEC">
        <w:rPr>
          <w:rFonts w:cstheme="majorBidi"/>
          <w:color w:val="000000"/>
        </w:rPr>
        <w:instrText xml:space="preserve"> ADDIN EN.CITE </w:instrText>
      </w:r>
      <w:r w:rsidR="00182DEC">
        <w:rPr>
          <w:rFonts w:cstheme="majorBidi"/>
          <w:color w:val="000000"/>
        </w:rPr>
        <w:fldChar w:fldCharType="begin">
          <w:fldData xml:space="preserve">PEVuZE5vdGU+PENpdGU+PEF1dGhvcj5LaW5nPC9BdXRob3I+PFllYXI+MjAxMTwvWWVhcj48UmVj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</w:fldData>
        </w:fldChar>
      </w:r>
      <w:r w:rsidR="00182DEC">
        <w:rPr>
          <w:rFonts w:cstheme="majorBidi"/>
          <w:color w:val="000000"/>
        </w:rPr>
        <w:instrText xml:space="preserve"> ADDIN EN.CITE.DATA </w:instrText>
      </w:r>
      <w:r w:rsidR="00182DEC">
        <w:rPr>
          <w:rFonts w:cstheme="majorBidi"/>
          <w:color w:val="000000"/>
        </w:rPr>
      </w:r>
      <w:r w:rsidR="00182DEC">
        <w:rPr>
          <w:rFonts w:cstheme="majorBidi"/>
          <w:color w:val="000000"/>
        </w:rPr>
        <w:fldChar w:fldCharType="end"/>
      </w:r>
      <w:r w:rsidR="00182DEC">
        <w:rPr>
          <w:rFonts w:cstheme="majorBidi"/>
          <w:color w:val="000000"/>
        </w:rPr>
      </w:r>
      <w:r w:rsidR="00182DEC">
        <w:rPr>
          <w:rFonts w:cstheme="majorBidi"/>
          <w:color w:val="000000"/>
        </w:rPr>
        <w:fldChar w:fldCharType="separate"/>
      </w:r>
      <w:r w:rsidR="00182DEC">
        <w:rPr>
          <w:rFonts w:cstheme="majorBidi"/>
          <w:noProof/>
          <w:color w:val="000000"/>
        </w:rPr>
        <w:t>(</w:t>
      </w:r>
      <w:hyperlink w:anchor="_ENREF_32" w:tooltip="McGuire, 2006 #1676" w:history="1">
        <w:r w:rsidR="003D6938">
          <w:rPr>
            <w:rFonts w:cstheme="majorBidi"/>
            <w:noProof/>
            <w:color w:val="000000"/>
          </w:rPr>
          <w:t>McGuire et al. 2006</w:t>
        </w:r>
      </w:hyperlink>
      <w:r w:rsidR="00182DEC">
        <w:rPr>
          <w:rFonts w:cstheme="majorBidi"/>
          <w:noProof/>
          <w:color w:val="000000"/>
        </w:rPr>
        <w:t xml:space="preserve">, </w:t>
      </w:r>
      <w:hyperlink w:anchor="_ENREF_21" w:tooltip="King, 2011 #1675" w:history="1">
        <w:r w:rsidR="003D6938">
          <w:rPr>
            <w:rFonts w:cstheme="majorBidi"/>
            <w:noProof/>
            <w:color w:val="000000"/>
          </w:rPr>
          <w:t>King et al. 2011</w:t>
        </w:r>
      </w:hyperlink>
      <w:r w:rsidR="00182DEC">
        <w:rPr>
          <w:rFonts w:cstheme="majorBidi"/>
          <w:noProof/>
          <w:color w:val="000000"/>
        </w:rPr>
        <w:t>)</w:t>
      </w:r>
      <w:r w:rsidR="00182DEC">
        <w:rPr>
          <w:rFonts w:cstheme="majorBidi"/>
          <w:color w:val="000000"/>
        </w:rPr>
        <w:fldChar w:fldCharType="end"/>
      </w:r>
      <w:r w:rsidR="00D463C7">
        <w:rPr>
          <w:rFonts w:cstheme="majorBidi"/>
          <w:color w:val="000000"/>
        </w:rPr>
        <w:t xml:space="preserve">. Roof rat males </w:t>
      </w:r>
      <w:r w:rsidR="00880228">
        <w:rPr>
          <w:rFonts w:cstheme="majorBidi"/>
          <w:color w:val="000000"/>
        </w:rPr>
        <w:t xml:space="preserve">with a mass </w:t>
      </w:r>
      <w:r w:rsidR="00D463C7">
        <w:rPr>
          <w:rFonts w:cstheme="majorBidi"/>
          <w:color w:val="000000"/>
        </w:rPr>
        <w:t>&lt;110</w:t>
      </w:r>
      <w:r w:rsidR="0087695E">
        <w:rPr>
          <w:rFonts w:cstheme="majorBidi"/>
          <w:color w:val="000000"/>
        </w:rPr>
        <w:t xml:space="preserve"> </w:t>
      </w:r>
      <w:r w:rsidR="00D463C7">
        <w:rPr>
          <w:rFonts w:cstheme="majorBidi"/>
          <w:color w:val="000000"/>
        </w:rPr>
        <w:t>g</w:t>
      </w:r>
      <w:r w:rsidR="00880228">
        <w:rPr>
          <w:rFonts w:cstheme="majorBidi"/>
          <w:color w:val="000000"/>
        </w:rPr>
        <w:t xml:space="preserve"> and </w:t>
      </w:r>
      <w:r w:rsidR="00D463C7">
        <w:rPr>
          <w:rFonts w:cstheme="majorBidi"/>
          <w:color w:val="000000"/>
        </w:rPr>
        <w:t xml:space="preserve">females </w:t>
      </w:r>
      <w:r w:rsidR="00880228">
        <w:rPr>
          <w:rFonts w:cstheme="majorBidi"/>
          <w:color w:val="000000"/>
        </w:rPr>
        <w:t xml:space="preserve">with a mass </w:t>
      </w:r>
      <w:r w:rsidR="00D463C7">
        <w:rPr>
          <w:rFonts w:cstheme="majorBidi"/>
          <w:color w:val="000000"/>
        </w:rPr>
        <w:t>&lt;</w:t>
      </w:r>
      <w:r w:rsidR="003B4A37">
        <w:rPr>
          <w:rFonts w:cstheme="majorBidi"/>
          <w:color w:val="000000"/>
        </w:rPr>
        <w:t>80</w:t>
      </w:r>
      <w:r w:rsidR="0087695E">
        <w:rPr>
          <w:rFonts w:cstheme="majorBidi"/>
          <w:color w:val="000000"/>
        </w:rPr>
        <w:t xml:space="preserve"> </w:t>
      </w:r>
      <w:r w:rsidR="003B4A37">
        <w:rPr>
          <w:rFonts w:cstheme="majorBidi"/>
          <w:color w:val="000000"/>
        </w:rPr>
        <w:t>g were classified as juveniles, males between 110</w:t>
      </w:r>
      <w:r w:rsidR="0087695E">
        <w:rPr>
          <w:rFonts w:cstheme="majorBidi"/>
          <w:color w:val="000000"/>
        </w:rPr>
        <w:t xml:space="preserve"> </w:t>
      </w:r>
      <w:r w:rsidR="00880228">
        <w:rPr>
          <w:rFonts w:cstheme="majorBidi"/>
          <w:color w:val="000000"/>
        </w:rPr>
        <w:t xml:space="preserve">g and </w:t>
      </w:r>
      <w:r w:rsidR="003B4A37">
        <w:rPr>
          <w:rFonts w:cstheme="majorBidi"/>
          <w:color w:val="000000"/>
        </w:rPr>
        <w:t>140</w:t>
      </w:r>
      <w:r w:rsidR="0087695E">
        <w:rPr>
          <w:rFonts w:cstheme="majorBidi"/>
          <w:color w:val="000000"/>
        </w:rPr>
        <w:t xml:space="preserve"> </w:t>
      </w:r>
      <w:r w:rsidR="003B4A37">
        <w:rPr>
          <w:rFonts w:cstheme="majorBidi"/>
          <w:color w:val="000000"/>
        </w:rPr>
        <w:t>g and females between 80</w:t>
      </w:r>
      <w:r w:rsidR="0087695E">
        <w:rPr>
          <w:rFonts w:cstheme="majorBidi"/>
          <w:color w:val="000000"/>
        </w:rPr>
        <w:t xml:space="preserve"> </w:t>
      </w:r>
      <w:r w:rsidR="00880228">
        <w:rPr>
          <w:rFonts w:cstheme="majorBidi"/>
          <w:color w:val="000000"/>
        </w:rPr>
        <w:t>g</w:t>
      </w:r>
      <w:r w:rsidR="003B4A37">
        <w:rPr>
          <w:rFonts w:cstheme="majorBidi"/>
          <w:color w:val="000000"/>
        </w:rPr>
        <w:t xml:space="preserve"> and 120 g were classified as subadults, </w:t>
      </w:r>
      <w:r w:rsidR="00880228">
        <w:rPr>
          <w:rFonts w:cstheme="majorBidi"/>
          <w:color w:val="000000"/>
        </w:rPr>
        <w:t xml:space="preserve">whereas </w:t>
      </w:r>
      <w:r w:rsidR="003B4A37">
        <w:rPr>
          <w:rFonts w:cstheme="majorBidi"/>
          <w:color w:val="000000"/>
        </w:rPr>
        <w:t xml:space="preserve">males </w:t>
      </w:r>
      <w:r w:rsidR="00880228">
        <w:rPr>
          <w:rFonts w:cstheme="majorBidi"/>
          <w:color w:val="000000"/>
        </w:rPr>
        <w:t>&gt;</w:t>
      </w:r>
      <w:r w:rsidR="003B4A37">
        <w:rPr>
          <w:rFonts w:cstheme="majorBidi"/>
          <w:color w:val="000000"/>
        </w:rPr>
        <w:t>140</w:t>
      </w:r>
      <w:r w:rsidR="0087695E">
        <w:rPr>
          <w:rFonts w:cstheme="majorBidi"/>
          <w:color w:val="000000"/>
        </w:rPr>
        <w:t xml:space="preserve"> </w:t>
      </w:r>
      <w:r w:rsidR="003B4A37">
        <w:rPr>
          <w:rFonts w:cstheme="majorBidi"/>
          <w:color w:val="000000"/>
        </w:rPr>
        <w:t xml:space="preserve">g and females </w:t>
      </w:r>
      <w:r w:rsidR="00880228">
        <w:rPr>
          <w:rFonts w:cstheme="majorBidi"/>
          <w:color w:val="000000"/>
        </w:rPr>
        <w:t>&gt;</w:t>
      </w:r>
      <w:r w:rsidR="003B4A37">
        <w:rPr>
          <w:rFonts w:cstheme="majorBidi"/>
          <w:color w:val="000000"/>
        </w:rPr>
        <w:t>120</w:t>
      </w:r>
      <w:r w:rsidR="0087695E">
        <w:rPr>
          <w:rFonts w:cstheme="majorBidi"/>
          <w:color w:val="000000"/>
        </w:rPr>
        <w:t xml:space="preserve"> </w:t>
      </w:r>
      <w:r w:rsidR="003B4A37">
        <w:rPr>
          <w:rFonts w:cstheme="majorBidi"/>
          <w:color w:val="000000"/>
        </w:rPr>
        <w:t xml:space="preserve">g were classified as adults. </w:t>
      </w:r>
      <w:r w:rsidR="00880228">
        <w:rPr>
          <w:rFonts w:cstheme="majorBidi"/>
          <w:color w:val="000000"/>
        </w:rPr>
        <w:t xml:space="preserve">All </w:t>
      </w:r>
      <w:r w:rsidR="003B4A37">
        <w:rPr>
          <w:rFonts w:cstheme="majorBidi"/>
          <w:color w:val="000000"/>
        </w:rPr>
        <w:t>Norway rats</w:t>
      </w:r>
      <w:r w:rsidR="00880228">
        <w:rPr>
          <w:rFonts w:cstheme="majorBidi"/>
          <w:color w:val="000000"/>
        </w:rPr>
        <w:t xml:space="preserve"> &lt;</w:t>
      </w:r>
      <w:r w:rsidR="0001134E">
        <w:rPr>
          <w:rFonts w:cstheme="majorBidi"/>
          <w:color w:val="000000"/>
        </w:rPr>
        <w:t>80</w:t>
      </w:r>
      <w:r w:rsidR="0087695E">
        <w:rPr>
          <w:rFonts w:cstheme="majorBidi"/>
          <w:color w:val="000000"/>
        </w:rPr>
        <w:t xml:space="preserve"> </w:t>
      </w:r>
      <w:r w:rsidR="0001134E">
        <w:rPr>
          <w:rFonts w:cstheme="majorBidi"/>
          <w:color w:val="000000"/>
        </w:rPr>
        <w:t>g were classified as juvenile</w:t>
      </w:r>
      <w:r w:rsidR="00880228">
        <w:rPr>
          <w:rFonts w:cstheme="majorBidi"/>
          <w:color w:val="000000"/>
        </w:rPr>
        <w:t>s</w:t>
      </w:r>
      <w:r w:rsidR="0001134E">
        <w:rPr>
          <w:rFonts w:cstheme="majorBidi"/>
          <w:color w:val="000000"/>
        </w:rPr>
        <w:t xml:space="preserve"> </w:t>
      </w:r>
      <w:r w:rsidR="00880228">
        <w:rPr>
          <w:rFonts w:cstheme="majorBidi"/>
          <w:color w:val="000000"/>
        </w:rPr>
        <w:t xml:space="preserve">whereas </w:t>
      </w:r>
      <w:r w:rsidR="0001134E">
        <w:rPr>
          <w:rFonts w:cstheme="majorBidi"/>
          <w:color w:val="000000"/>
        </w:rPr>
        <w:t>males between 80</w:t>
      </w:r>
      <w:r w:rsidR="0087695E">
        <w:rPr>
          <w:rFonts w:cstheme="majorBidi"/>
          <w:color w:val="000000"/>
        </w:rPr>
        <w:t xml:space="preserve"> </w:t>
      </w:r>
      <w:r w:rsidR="00880228">
        <w:rPr>
          <w:rFonts w:cstheme="majorBidi"/>
          <w:color w:val="000000"/>
        </w:rPr>
        <w:t>g</w:t>
      </w:r>
      <w:r w:rsidR="0001134E">
        <w:rPr>
          <w:rFonts w:cstheme="majorBidi"/>
          <w:color w:val="000000"/>
        </w:rPr>
        <w:t xml:space="preserve"> and 200</w:t>
      </w:r>
      <w:r w:rsidR="0087695E">
        <w:rPr>
          <w:rFonts w:cstheme="majorBidi"/>
          <w:color w:val="000000"/>
        </w:rPr>
        <w:t xml:space="preserve"> </w:t>
      </w:r>
      <w:r w:rsidR="0001134E">
        <w:rPr>
          <w:rFonts w:cstheme="majorBidi"/>
          <w:color w:val="000000"/>
        </w:rPr>
        <w:t>g and females between 80</w:t>
      </w:r>
      <w:r w:rsidR="0087695E">
        <w:rPr>
          <w:rFonts w:cstheme="majorBidi"/>
          <w:color w:val="000000"/>
        </w:rPr>
        <w:t xml:space="preserve"> </w:t>
      </w:r>
      <w:r w:rsidR="00880228">
        <w:rPr>
          <w:rFonts w:cstheme="majorBidi"/>
          <w:color w:val="000000"/>
        </w:rPr>
        <w:t>g</w:t>
      </w:r>
      <w:r w:rsidR="0001134E">
        <w:rPr>
          <w:rFonts w:cstheme="majorBidi"/>
          <w:color w:val="000000"/>
        </w:rPr>
        <w:t xml:space="preserve"> and 180</w:t>
      </w:r>
      <w:r w:rsidR="0087695E">
        <w:rPr>
          <w:rFonts w:cstheme="majorBidi"/>
          <w:color w:val="000000"/>
        </w:rPr>
        <w:t xml:space="preserve"> </w:t>
      </w:r>
      <w:r w:rsidR="0001134E">
        <w:rPr>
          <w:rFonts w:cstheme="majorBidi"/>
          <w:color w:val="000000"/>
        </w:rPr>
        <w:t xml:space="preserve">g </w:t>
      </w:r>
      <w:r w:rsidR="00880228">
        <w:rPr>
          <w:rFonts w:cstheme="majorBidi"/>
          <w:color w:val="000000"/>
        </w:rPr>
        <w:t xml:space="preserve">were classified </w:t>
      </w:r>
      <w:r w:rsidR="0001134E">
        <w:rPr>
          <w:rFonts w:cstheme="majorBidi"/>
          <w:color w:val="000000"/>
        </w:rPr>
        <w:t xml:space="preserve">as subadults, and males </w:t>
      </w:r>
      <w:r w:rsidR="00880228">
        <w:rPr>
          <w:rFonts w:cstheme="majorBidi"/>
          <w:color w:val="000000"/>
        </w:rPr>
        <w:t>&gt;</w:t>
      </w:r>
      <w:r w:rsidR="0001134E">
        <w:rPr>
          <w:rFonts w:cstheme="majorBidi"/>
          <w:color w:val="000000"/>
        </w:rPr>
        <w:t>200</w:t>
      </w:r>
      <w:r w:rsidR="0087695E">
        <w:rPr>
          <w:rFonts w:cstheme="majorBidi"/>
          <w:color w:val="000000"/>
        </w:rPr>
        <w:t xml:space="preserve"> </w:t>
      </w:r>
      <w:r w:rsidR="00880228">
        <w:rPr>
          <w:rFonts w:cstheme="majorBidi"/>
          <w:color w:val="000000"/>
        </w:rPr>
        <w:t>g</w:t>
      </w:r>
      <w:r w:rsidR="0001134E">
        <w:rPr>
          <w:rFonts w:cstheme="majorBidi"/>
          <w:color w:val="000000"/>
        </w:rPr>
        <w:t xml:space="preserve"> and females </w:t>
      </w:r>
      <w:r w:rsidR="00880228">
        <w:rPr>
          <w:rFonts w:cstheme="majorBidi"/>
          <w:color w:val="000000"/>
        </w:rPr>
        <w:t>&gt;</w:t>
      </w:r>
      <w:r w:rsidR="0001134E">
        <w:rPr>
          <w:rFonts w:cstheme="majorBidi"/>
          <w:color w:val="000000"/>
        </w:rPr>
        <w:t>180</w:t>
      </w:r>
      <w:r w:rsidR="0087695E">
        <w:rPr>
          <w:rFonts w:cstheme="majorBidi"/>
          <w:color w:val="000000"/>
        </w:rPr>
        <w:t xml:space="preserve"> </w:t>
      </w:r>
      <w:r w:rsidR="00880228">
        <w:rPr>
          <w:rFonts w:cstheme="majorBidi"/>
          <w:color w:val="000000"/>
        </w:rPr>
        <w:t>g</w:t>
      </w:r>
      <w:r w:rsidR="0001134E">
        <w:rPr>
          <w:rFonts w:cstheme="majorBidi"/>
          <w:color w:val="000000"/>
        </w:rPr>
        <w:t xml:space="preserve"> </w:t>
      </w:r>
      <w:r w:rsidR="00880228">
        <w:rPr>
          <w:rFonts w:cstheme="majorBidi"/>
          <w:color w:val="000000"/>
        </w:rPr>
        <w:t>were classified as</w:t>
      </w:r>
      <w:r w:rsidR="0001134E">
        <w:rPr>
          <w:rFonts w:cstheme="majorBidi"/>
          <w:color w:val="000000"/>
        </w:rPr>
        <w:t xml:space="preserve"> adults. </w:t>
      </w:r>
      <w:r w:rsidR="00056BB5" w:rsidRPr="0063481F">
        <w:rPr>
          <w:rFonts w:cstheme="majorBidi"/>
          <w:color w:val="000000"/>
        </w:rPr>
        <w:t xml:space="preserve">Body condition was estimated </w:t>
      </w:r>
      <w:r w:rsidR="00012D90">
        <w:rPr>
          <w:rFonts w:cstheme="majorBidi"/>
          <w:color w:val="000000"/>
        </w:rPr>
        <w:t xml:space="preserve">for all individuals </w:t>
      </w:r>
      <w:r w:rsidR="00056BB5" w:rsidRPr="0063481F">
        <w:rPr>
          <w:rFonts w:cstheme="majorBidi"/>
          <w:color w:val="000000"/>
        </w:rPr>
        <w:t xml:space="preserve">using a Standard Mass Index (SMI) based on </w:t>
      </w:r>
      <w:r w:rsidR="00056BB5">
        <w:rPr>
          <w:rFonts w:cstheme="majorBidi"/>
          <w:color w:val="000000"/>
        </w:rPr>
        <w:t xml:space="preserve">body </w:t>
      </w:r>
      <w:r w:rsidR="00056BB5" w:rsidRPr="0063481F">
        <w:rPr>
          <w:rFonts w:cstheme="majorBidi"/>
          <w:color w:val="000000"/>
        </w:rPr>
        <w:t xml:space="preserve">mass and full body length </w:t>
      </w:r>
      <w:r w:rsidR="00056BB5" w:rsidRPr="0063481F">
        <w:rPr>
          <w:rFonts w:cstheme="majorBidi"/>
          <w:color w:val="000000"/>
        </w:rPr>
        <w:fldChar w:fldCharType="begin"/>
      </w:r>
      <w:r w:rsidR="00056BB5" w:rsidRPr="0063481F">
        <w:rPr>
          <w:rFonts w:cstheme="majorBidi"/>
          <w:color w:val="000000"/>
        </w:rPr>
        <w:instrText xml:space="preserve"> ADDIN EN.CITE &lt;EndNote&gt;&lt;Cite&gt;&lt;Author&gt;Peig&lt;/Author&gt;&lt;Year&gt;2009&lt;/Year&gt;&lt;RecNum&gt;1479&lt;/RecNum&gt;&lt;DisplayText&gt;(Peig and Green 2009)&lt;/DisplayText&gt;&lt;record&gt;&lt;rec-number&gt;1479&lt;/rec-number&gt;&lt;foreign-keys&gt;&lt;key app="EN" db-id="2wz9rved2vpst6efdflp2f5epdxpeep0rt90"&gt;1479&lt;/key&gt;&lt;/foreign-keys&gt;&lt;ref-type name="Journal Article"&gt;17&lt;/ref-type&gt;&lt;contributors&gt;&lt;authors&gt;&lt;author&gt;Peig, J.&lt;/author&gt;&lt;author&gt;Green, A. J.&lt;/author&gt;&lt;/authors&gt;&lt;/contributors&gt;&lt;auth-address&gt;Univ Barcelona, Dept Anim Biol, ES-08028 Barcelona, Spain&amp;#xD;Estac Biol Donana, Dept Wetland Ecol, ES-41092 Seville, Spain&lt;/auth-address&gt;&lt;titles&gt;&lt;title&gt;New perspectives for estimating body condition from mass/length data: the scaled mass index as an alternative method&lt;/title&gt;&lt;secondary-title&gt;Oikos&lt;/secondary-title&gt;&lt;alt-title&gt;Oikos&amp;#xD;Oikos&lt;/alt-title&gt;&lt;/titles&gt;&lt;periodical&gt;&lt;full-title&gt;Oikos&lt;/full-title&gt;&lt;/periodical&gt;&lt;pages&gt;1883-1891&lt;/pages&gt;&lt;volume&gt;118&lt;/volume&gt;&lt;number&gt;12&lt;/number&gt;&lt;keywords&gt;&lt;keyword&gt;estimating fitness&lt;/keyword&gt;&lt;keyword&gt;residuals vs.&lt;/keyword&gt;&lt;keyword&gt;small mammals&lt;/keyword&gt;&lt;keyword&gt;size&lt;/keyword&gt;&lt;keyword&gt;regression&lt;/keyword&gt;&lt;keyword&gt;allometry&lt;/keyword&gt;&lt;keyword&gt;ecology&lt;/keyword&gt;&lt;keyword&gt;misuse&lt;/keyword&gt;&lt;keyword&gt;fat&lt;/keyword&gt;&lt;/keywords&gt;&lt;dates&gt;&lt;year&gt;2009&lt;/year&gt;&lt;pub-dates&gt;&lt;date&gt;Dec&lt;/date&gt;&lt;/pub-dates&gt;&lt;/dates&gt;&lt;isbn&gt;0030-1299&lt;/isbn&gt;&lt;accession-num&gt;WOS:000272306900013&lt;/accession-num&gt;&lt;urls&gt;&lt;related-urls&gt;&lt;url&gt;&amp;lt;Go to ISI&amp;gt;://WOS:000272306900013&lt;/url&gt;&lt;/related-urls&gt;&lt;/urls&gt;&lt;language&gt;English&lt;/language&gt;&lt;/record&gt;&lt;/Cite&gt;&lt;/EndNote&gt;</w:instrText>
      </w:r>
      <w:r w:rsidR="00056BB5" w:rsidRPr="0063481F">
        <w:rPr>
          <w:rFonts w:cstheme="majorBidi"/>
          <w:color w:val="000000"/>
        </w:rPr>
        <w:fldChar w:fldCharType="separate"/>
      </w:r>
      <w:r w:rsidR="00056BB5" w:rsidRPr="0063481F">
        <w:rPr>
          <w:rFonts w:cstheme="majorBidi"/>
          <w:color w:val="000000"/>
        </w:rPr>
        <w:t>(</w:t>
      </w:r>
      <w:hyperlink w:anchor="_ENREF_36" w:tooltip="Peig, 2009 #1479" w:history="1">
        <w:r w:rsidR="003D6938" w:rsidRPr="0063481F">
          <w:rPr>
            <w:rFonts w:cstheme="majorBidi"/>
            <w:color w:val="000000"/>
          </w:rPr>
          <w:t>Peig and Green 2009</w:t>
        </w:r>
      </w:hyperlink>
      <w:r w:rsidR="00056BB5" w:rsidRPr="0063481F">
        <w:rPr>
          <w:rFonts w:cstheme="majorBidi"/>
          <w:color w:val="000000"/>
        </w:rPr>
        <w:t>)</w:t>
      </w:r>
      <w:r w:rsidR="00056BB5" w:rsidRPr="0063481F">
        <w:rPr>
          <w:rFonts w:cstheme="majorBidi"/>
          <w:color w:val="000000"/>
        </w:rPr>
        <w:fldChar w:fldCharType="end"/>
      </w:r>
      <w:r w:rsidR="00056BB5" w:rsidRPr="0063481F">
        <w:rPr>
          <w:rFonts w:cstheme="majorBidi"/>
          <w:color w:val="000000"/>
        </w:rPr>
        <w:t>.</w:t>
      </w:r>
      <w:r w:rsidR="00AE5E12">
        <w:rPr>
          <w:rFonts w:cstheme="majorBidi"/>
          <w:color w:val="000000"/>
        </w:rPr>
        <w:t xml:space="preserve"> </w:t>
      </w:r>
    </w:p>
    <w:p w14:paraId="00C70F49" w14:textId="77777777" w:rsidR="00837781" w:rsidRPr="0063481F" w:rsidRDefault="00837781">
      <w:pPr>
        <w:spacing w:after="0" w:line="360" w:lineRule="auto"/>
        <w:rPr>
          <w:rFonts w:cstheme="majorBidi"/>
          <w:color w:val="000000"/>
        </w:rPr>
      </w:pPr>
    </w:p>
    <w:p w14:paraId="02796091" w14:textId="7C398890" w:rsidR="00794279" w:rsidRPr="000F5A88" w:rsidRDefault="008E7039" w:rsidP="00794279">
      <w:pPr>
        <w:spacing w:after="0" w:line="360" w:lineRule="auto"/>
        <w:jc w:val="both"/>
        <w:rPr>
          <w:rFonts w:cstheme="majorBidi"/>
          <w:color w:val="000000"/>
        </w:rPr>
      </w:pPr>
      <w:r>
        <w:rPr>
          <w:rFonts w:cstheme="majorBidi"/>
          <w:b/>
          <w:i/>
          <w:color w:val="000000"/>
        </w:rPr>
        <w:t>Estimates of o</w:t>
      </w:r>
      <w:r w:rsidR="00837781" w:rsidRPr="0063481F">
        <w:rPr>
          <w:rFonts w:cstheme="majorBidi"/>
          <w:b/>
          <w:i/>
          <w:color w:val="000000"/>
        </w:rPr>
        <w:t>ccupancy</w:t>
      </w:r>
      <w:r w:rsidR="009C3634" w:rsidRPr="000F5A88">
        <w:rPr>
          <w:rFonts w:cstheme="majorBidi"/>
          <w:b/>
          <w:i/>
          <w:color w:val="000000"/>
        </w:rPr>
        <w:t xml:space="preserve"> and abundance.</w:t>
      </w:r>
      <w:r w:rsidR="000F5A88">
        <w:rPr>
          <w:rFonts w:cstheme="majorBidi"/>
          <w:color w:val="000000"/>
        </w:rPr>
        <w:t xml:space="preserve"> </w:t>
      </w:r>
      <w:r w:rsidR="00012D90">
        <w:rPr>
          <w:rFonts w:cstheme="majorBidi"/>
          <w:color w:val="000000"/>
        </w:rPr>
        <w:t xml:space="preserve">A site was considered occupied if at least one individual from either species was captured during the sampling period. </w:t>
      </w:r>
      <w:r w:rsidR="002259F3">
        <w:rPr>
          <w:rFonts w:cstheme="majorBidi"/>
          <w:color w:val="000000"/>
        </w:rPr>
        <w:t>Because m</w:t>
      </w:r>
      <w:r w:rsidR="000F5A88" w:rsidRPr="000F5A88">
        <w:rPr>
          <w:rFonts w:cstheme="majorBidi"/>
          <w:color w:val="000000"/>
        </w:rPr>
        <w:t xml:space="preserve">easuring absolute abundance </w:t>
      </w:r>
      <w:r w:rsidR="002259F3">
        <w:rPr>
          <w:rFonts w:cstheme="majorBidi"/>
          <w:color w:val="000000"/>
        </w:rPr>
        <w:t>was</w:t>
      </w:r>
      <w:r>
        <w:rPr>
          <w:rFonts w:cstheme="majorBidi"/>
          <w:color w:val="000000"/>
        </w:rPr>
        <w:t xml:space="preserve"> not feasible </w:t>
      </w:r>
      <w:r w:rsidR="000F5A88" w:rsidRPr="000F5A88">
        <w:rPr>
          <w:rFonts w:cstheme="majorBidi"/>
          <w:color w:val="000000"/>
        </w:rPr>
        <w:fldChar w:fldCharType="begin"/>
      </w:r>
      <w:r w:rsidR="000F5A88" w:rsidRPr="000F5A88">
        <w:rPr>
          <w:rFonts w:cstheme="majorBidi"/>
          <w:color w:val="000000"/>
        </w:rPr>
        <w:instrText xml:space="preserve"> ADDIN EN.CITE &lt;EndNote&gt;&lt;Cite&gt;&lt;Author&gt;Blackwell&lt;/Author&gt;&lt;Year&gt;2002&lt;/Year&gt;&lt;RecNum&gt;1485&lt;/RecNum&gt;&lt;DisplayText&gt;(Blackwell et al. 2002)&lt;/DisplayText&gt;&lt;record&gt;&lt;rec-number&gt;1485&lt;/rec-number&gt;&lt;foreign-keys&gt;&lt;key app="EN" db-id="2wz9rved2vpst6efdflp2f5epdxpeep0rt90"&gt;1485&lt;/key&gt;&lt;/foreign-keys&gt;&lt;ref-type name="Journal Article"&gt;17&lt;/ref-type&gt;&lt;contributors&gt;&lt;authors&gt;&lt;author&gt;Blackwell, G. L.&lt;/author&gt;&lt;author&gt;Potter, M. A.&lt;/author&gt;&lt;author&gt;McLennan, J. A.&lt;/author&gt;&lt;/authors&gt;&lt;/contributors&gt;&lt;auth-address&gt;Univ Sydney, Sch Biol Sci, Inst Wildlife Res, Sydney, NSW 2006, Australia&amp;#xD;Massey Univ, Inst Nat Resources, Ecol Grp, Palmerston North, New Zealand&amp;#xD;Manaaki Whenua Landcare Res, Havelock N, New Zealand&lt;/auth-address&gt;&lt;titles&gt;&lt;title&gt;Rodent density indices from tracking tunnels, snap-traps and Fenn traps: do they tell the same story?&lt;/title&gt;&lt;secondary-title&gt;New Zealand Journal of Ecology&lt;/secondary-title&gt;&lt;alt-title&gt;New Zeal J Ecol&amp;#xD;New Zeal J Ecol&lt;/alt-title&gt;&lt;/titles&gt;&lt;periodical&gt;&lt;full-title&gt;New Zealand Journal of Ecology&lt;/full-title&gt;&lt;abbr-1&gt;New Zeal J Ecol&lt;/abbr-1&gt;&lt;/periodical&gt;&lt;pages&gt;43-51&lt;/pages&gt;&lt;volume&gt;26&lt;/volume&gt;&lt;number&gt;1&lt;/number&gt;&lt;keywords&gt;&lt;keyword&gt;calibration&lt;/keyword&gt;&lt;keyword&gt;density indices&lt;/keyword&gt;&lt;keyword&gt;fenn trap&lt;/keyword&gt;&lt;keyword&gt;rattus rattus&lt;/keyword&gt;&lt;keyword&gt;snap-trap&lt;/keyword&gt;&lt;keyword&gt;tracking tunnel&lt;/keyword&gt;&lt;keyword&gt;rats rattus-rattus&lt;/keyword&gt;&lt;keyword&gt;new-zealand forest&lt;/keyword&gt;&lt;keyword&gt;ship rats&lt;/keyword&gt;&lt;keyword&gt;abundance&lt;/keyword&gt;&lt;keyword&gt;system&lt;/keyword&gt;&lt;/keywords&gt;&lt;dates&gt;&lt;year&gt;2002&lt;/year&gt;&lt;/dates&gt;&lt;isbn&gt;0110-6465&lt;/isbn&gt;&lt;accession-num&gt;WOS:000180865300005&lt;/accession-num&gt;&lt;urls&gt;&lt;related-urls&gt;&lt;url&gt;&amp;lt;Go to ISI&amp;gt;://WOS:000180865300005&lt;/url&gt;&lt;/related-urls&gt;&lt;/urls&gt;&lt;language&gt;English&lt;/language&gt;&lt;/record&gt;&lt;/Cite&gt;&lt;/EndNote&gt;</w:instrText>
      </w:r>
      <w:r w:rsidR="000F5A88" w:rsidRPr="000F5A88">
        <w:rPr>
          <w:rFonts w:cstheme="majorBidi"/>
          <w:color w:val="000000"/>
        </w:rPr>
        <w:fldChar w:fldCharType="separate"/>
      </w:r>
      <w:r w:rsidR="000F5A88" w:rsidRPr="000F5A88">
        <w:rPr>
          <w:rFonts w:cstheme="majorBidi"/>
          <w:color w:val="000000"/>
        </w:rPr>
        <w:t>(</w:t>
      </w:r>
      <w:hyperlink w:anchor="_ENREF_5" w:tooltip="Blackwell, 2002 #1485" w:history="1">
        <w:r w:rsidR="003D6938" w:rsidRPr="000F5A88">
          <w:rPr>
            <w:rFonts w:cstheme="majorBidi"/>
            <w:color w:val="000000"/>
          </w:rPr>
          <w:t>Blackwell et al. 2002</w:t>
        </w:r>
      </w:hyperlink>
      <w:r w:rsidR="000F5A88" w:rsidRPr="000F5A88">
        <w:rPr>
          <w:rFonts w:cstheme="majorBidi"/>
          <w:color w:val="000000"/>
        </w:rPr>
        <w:t>)</w:t>
      </w:r>
      <w:r w:rsidR="000F5A88" w:rsidRPr="000F5A88">
        <w:rPr>
          <w:rFonts w:cstheme="majorBidi"/>
          <w:color w:val="000000"/>
        </w:rPr>
        <w:fldChar w:fldCharType="end"/>
      </w:r>
      <w:r w:rsidR="000F5A88" w:rsidRPr="000F5A88">
        <w:rPr>
          <w:rFonts w:cstheme="majorBidi"/>
          <w:color w:val="000000"/>
        </w:rPr>
        <w:t xml:space="preserve">, </w:t>
      </w:r>
      <w:r w:rsidR="000F5A88">
        <w:rPr>
          <w:rFonts w:cstheme="majorBidi"/>
          <w:color w:val="000000"/>
        </w:rPr>
        <w:t xml:space="preserve">we relied </w:t>
      </w:r>
      <w:r w:rsidR="000F5A88" w:rsidRPr="000F5A88">
        <w:rPr>
          <w:rFonts w:cstheme="majorBidi"/>
          <w:color w:val="000000"/>
        </w:rPr>
        <w:t>on two methods to estimate</w:t>
      </w:r>
      <w:r>
        <w:rPr>
          <w:rFonts w:cstheme="majorBidi"/>
          <w:color w:val="000000"/>
        </w:rPr>
        <w:t xml:space="preserve"> </w:t>
      </w:r>
      <w:r w:rsidR="0087695E">
        <w:rPr>
          <w:rFonts w:cstheme="majorBidi"/>
          <w:color w:val="000000"/>
        </w:rPr>
        <w:t xml:space="preserve">relative </w:t>
      </w:r>
      <w:r w:rsidR="000F5A88" w:rsidRPr="000F5A88">
        <w:rPr>
          <w:rFonts w:cstheme="majorBidi"/>
          <w:color w:val="000000"/>
        </w:rPr>
        <w:t xml:space="preserve">abundance: (1) trap success; and (2) </w:t>
      </w:r>
      <w:r w:rsidR="00EA7610">
        <w:rPr>
          <w:rFonts w:cstheme="majorBidi"/>
          <w:color w:val="000000"/>
        </w:rPr>
        <w:t>hierarchical models based on removal counts</w:t>
      </w:r>
      <w:r w:rsidR="000F5A88" w:rsidRPr="000F5A88">
        <w:rPr>
          <w:rFonts w:cstheme="majorBidi"/>
          <w:color w:val="000000"/>
        </w:rPr>
        <w:t xml:space="preserve">. Trap success </w:t>
      </w:r>
      <w:r w:rsidR="003D4C15">
        <w:rPr>
          <w:rFonts w:cstheme="majorBidi"/>
          <w:color w:val="000000"/>
        </w:rPr>
        <w:t>was</w:t>
      </w:r>
      <w:r w:rsidR="000F5A88" w:rsidRPr="000F5A88">
        <w:rPr>
          <w:rFonts w:cstheme="majorBidi"/>
          <w:color w:val="000000"/>
        </w:rPr>
        <w:t xml:space="preserve"> </w:t>
      </w:r>
      <w:del w:id="213" w:author="jamieechilds@gmail.com" w:date="2020-01-05T11:07:00Z">
        <w:r w:rsidR="000F5A88" w:rsidRPr="000F5A88" w:rsidDel="00EB75A3">
          <w:rPr>
            <w:rFonts w:cstheme="majorBidi"/>
            <w:color w:val="000000"/>
          </w:rPr>
          <w:delText>inferred</w:delText>
        </w:r>
      </w:del>
      <w:ins w:id="214" w:author="jamieechilds@gmail.com" w:date="2020-01-05T11:07:00Z">
        <w:r w:rsidR="00EB75A3">
          <w:rPr>
            <w:rFonts w:cstheme="majorBidi"/>
            <w:color w:val="000000"/>
          </w:rPr>
          <w:t>quantified</w:t>
        </w:r>
      </w:ins>
      <w:r w:rsidR="000F5A88" w:rsidRPr="000F5A88">
        <w:rPr>
          <w:rFonts w:cstheme="majorBidi"/>
          <w:color w:val="000000"/>
        </w:rPr>
        <w:t xml:space="preserve"> from the number of animals caught per unit of sampling effort (</w:t>
      </w:r>
      <w:r>
        <w:rPr>
          <w:rFonts w:cstheme="majorBidi"/>
          <w:color w:val="000000"/>
        </w:rPr>
        <w:t xml:space="preserve">i.e., </w:t>
      </w:r>
      <w:r w:rsidR="000F5A88" w:rsidRPr="000F5A88">
        <w:rPr>
          <w:rFonts w:cstheme="majorBidi"/>
          <w:color w:val="000000"/>
        </w:rPr>
        <w:t xml:space="preserve">trap-nights) </w:t>
      </w:r>
      <w:r w:rsidR="000F5A88" w:rsidRPr="000F5A88">
        <w:rPr>
          <w:rFonts w:cstheme="majorBidi"/>
          <w:color w:val="000000"/>
        </w:rPr>
        <w:fldChar w:fldCharType="begin"/>
      </w:r>
      <w:r w:rsidR="00CB2EDC">
        <w:rPr>
          <w:rFonts w:cstheme="majorBidi"/>
          <w:color w:val="000000"/>
        </w:rPr>
        <w:instrText xml:space="preserve"> ADDIN EN.CITE &lt;EndNote&gt;&lt;Cite&gt;&lt;Author&gt;Beauvais&lt;/Author&gt;&lt;Year&gt;1999&lt;/Year&gt;&lt;RecNum&gt;1480&lt;/RecNum&gt;&lt;DisplayText&gt;(Beauvais and Buskirk 1999)&lt;/DisplayText&gt;&lt;record&gt;&lt;rec-number&gt;1480&lt;/rec-number&gt;&lt;foreign-keys&gt;&lt;key app="EN" db-id="2wz9rved2vpst6efdflp2f5epdxpeep0rt90"&gt;1480&lt;/key&gt;&lt;/foreign-keys&gt;&lt;ref-type name="Journal Article"&gt;17&lt;/ref-type&gt;&lt;contributors&gt;&lt;authors&gt;&lt;author&gt;Beauvais, G. P.&lt;/author&gt;&lt;author&gt;Buskirk, S. W.&lt;/author&gt;&lt;/authors&gt;&lt;/contributors&gt;&lt;auth-address&gt;Univ Wyoming, Dept Zool &amp;amp; Physiol, Laramie, WY 82071 USA&lt;/auth-address&gt;&lt;titles&gt;&lt;title&gt;Modifying estimates of sampling effort to account for sprung traps&lt;/title&gt;&lt;secondary-title&gt;Wildlife Society Bulletin&lt;/secondary-title&gt;&lt;alt-title&gt;Wildlife Soc B&amp;#xD;Wildlife Soc B&lt;/alt-title&gt;&lt;/titles&gt;&lt;periodical&gt;&lt;full-title&gt;Wildlife Society Bulletin&lt;/full-title&gt;&lt;abbr-1&gt;Wildlife Soc B&lt;/abbr-1&gt;&lt;/periodical&gt;&lt;pages&gt;39-43&lt;/pages&gt;&lt;volume&gt;27&lt;/volume&gt;&lt;number&gt;1&lt;/number&gt;&lt;keywords&gt;&lt;keyword&gt;capture&lt;/keyword&gt;&lt;keyword&gt;museum special&lt;/keyword&gt;&lt;keyword&gt;sampling effort&lt;/keyword&gt;&lt;keyword&gt;sherman&lt;/keyword&gt;&lt;keyword&gt;small mammals&lt;/keyword&gt;&lt;keyword&gt;trapping&lt;/keyword&gt;&lt;keyword&gt;small mammals&lt;/keyword&gt;&lt;keyword&gt;abundance&lt;/keyword&gt;&lt;keyword&gt;baits&lt;/keyword&gt;&lt;/keywords&gt;&lt;dates&gt;&lt;year&gt;1999&lt;/year&gt;&lt;pub-dates&gt;&lt;date&gt;Spr&lt;/date&gt;&lt;/pub-dates&gt;&lt;/dates&gt;&lt;isbn&gt;0091-7648&lt;/isbn&gt;&lt;accession-num&gt;WOS:000081736800009&lt;/accession-num&gt;&lt;urls&gt;&lt;related-urls&gt;&lt;url&gt;&amp;lt;Go to ISI&amp;gt;://WOS:000081736800009&lt;/url&gt;&lt;/related-urls&gt;&lt;/urls&gt;&lt;language&gt;English&lt;/language&gt;&lt;/record&gt;&lt;/Cite&gt;&lt;/EndNote&gt;</w:instrText>
      </w:r>
      <w:r w:rsidR="000F5A88" w:rsidRPr="000F5A88">
        <w:rPr>
          <w:rFonts w:cstheme="majorBidi"/>
          <w:color w:val="000000"/>
        </w:rPr>
        <w:fldChar w:fldCharType="separate"/>
      </w:r>
      <w:r w:rsidR="00CB2EDC">
        <w:rPr>
          <w:rFonts w:cstheme="majorBidi"/>
          <w:noProof/>
          <w:color w:val="000000"/>
        </w:rPr>
        <w:t>(</w:t>
      </w:r>
      <w:hyperlink w:anchor="_ENREF_4" w:tooltip="Beauvais, 1999 #1480" w:history="1">
        <w:r w:rsidR="003D6938">
          <w:rPr>
            <w:rFonts w:cstheme="majorBidi"/>
            <w:noProof/>
            <w:color w:val="000000"/>
          </w:rPr>
          <w:t>Beauvais and Buskirk 1999</w:t>
        </w:r>
      </w:hyperlink>
      <w:r w:rsidR="00CB2EDC">
        <w:rPr>
          <w:rFonts w:cstheme="majorBidi"/>
          <w:noProof/>
          <w:color w:val="000000"/>
        </w:rPr>
        <w:t>)</w:t>
      </w:r>
      <w:r w:rsidR="000F5A88" w:rsidRPr="000F5A88">
        <w:rPr>
          <w:rFonts w:cstheme="majorBidi"/>
          <w:color w:val="000000"/>
        </w:rPr>
        <w:fldChar w:fldCharType="end"/>
      </w:r>
      <w:r w:rsidR="000F5A88" w:rsidRPr="000F5A88">
        <w:rPr>
          <w:rFonts w:cstheme="majorBidi"/>
          <w:color w:val="000000"/>
        </w:rPr>
        <w:t xml:space="preserve">, correcting for sprung but empty traps and non-target species </w:t>
      </w:r>
      <w:r w:rsidR="000F5A88" w:rsidRPr="000F5A88">
        <w:rPr>
          <w:rFonts w:cstheme="majorBidi"/>
          <w:color w:val="000000"/>
        </w:rPr>
        <w:fldChar w:fldCharType="begin"/>
      </w:r>
      <w:r w:rsidR="000F5A88" w:rsidRPr="000F5A88">
        <w:rPr>
          <w:rFonts w:cstheme="majorBidi"/>
          <w:color w:val="000000"/>
        </w:rPr>
        <w:instrText xml:space="preserve"> ADDIN EN.CITE &lt;EndNote&gt;&lt;Cite&gt;&lt;Author&gt;Beauvais&lt;/Author&gt;&lt;Year&gt;1999&lt;/Year&gt;&lt;RecNum&gt;1480&lt;/RecNum&gt;&lt;DisplayText&gt;(Beauvais and Buskirk 1999)&lt;/DisplayText&gt;&lt;record&gt;&lt;rec-number&gt;1480&lt;/rec-number&gt;&lt;foreign-keys&gt;&lt;key app="EN" db-id="2wz9rved2vpst6efdflp2f5epdxpeep0rt90"&gt;1480&lt;/key&gt;&lt;/foreign-keys&gt;&lt;ref-type name="Journal Article"&gt;17&lt;/ref-type&gt;&lt;contributors&gt;&lt;authors&gt;&lt;author&gt;Beauvais, G. P.&lt;/author&gt;&lt;author&gt;Buskirk, S. W.&lt;/author&gt;&lt;/authors&gt;&lt;/contributors&gt;&lt;auth-address&gt;Univ Wyoming, Dept Zool &amp;amp; Physiol, Laramie, WY 82071 USA&lt;/auth-address&gt;&lt;titles&gt;&lt;title&gt;Modifying estimates of sampling effort to account for sprung traps&lt;/title&gt;&lt;secondary-title&gt;Wildlife Society Bulletin&lt;/secondary-title&gt;&lt;alt-title&gt;Wildlife Soc B&amp;#xD;Wildlife Soc B&lt;/alt-title&gt;&lt;/titles&gt;&lt;periodical&gt;&lt;full-title&gt;Wildlife Society Bulletin&lt;/full-title&gt;&lt;abbr-1&gt;Wildlife Soc B&lt;/abbr-1&gt;&lt;/periodical&gt;&lt;pages&gt;39-43&lt;/pages&gt;&lt;volume&gt;27&lt;/volume&gt;&lt;number&gt;1&lt;/number&gt;&lt;keywords&gt;&lt;keyword&gt;capture&lt;/keyword&gt;&lt;keyword&gt;museum special&lt;/keyword&gt;&lt;keyword&gt;sampling effort&lt;/keyword&gt;&lt;keyword&gt;sherman&lt;/keyword&gt;&lt;keyword&gt;small mammals&lt;/keyword&gt;&lt;keyword&gt;trapping&lt;/keyword&gt;&lt;keyword&gt;small mammals&lt;/keyword&gt;&lt;keyword&gt;abundance&lt;/keyword&gt;&lt;keyword&gt;baits&lt;/keyword&gt;&lt;/keywords&gt;&lt;dates&gt;&lt;year&gt;1999&lt;/year&gt;&lt;pub-dates&gt;&lt;date&gt;Spr&lt;/date&gt;&lt;/pub-dates&gt;&lt;/dates&gt;&lt;isbn&gt;0091-7648&lt;/isbn&gt;&lt;accession-num&gt;WOS:000081736800009&lt;/accession-num&gt;&lt;urls&gt;&lt;related-urls&gt;&lt;url&gt;&amp;lt;Go to ISI&amp;gt;://WOS:000081736800009&lt;/url&gt;&lt;/related-urls&gt;&lt;/urls&gt;&lt;language&gt;English&lt;/language&gt;&lt;/record&gt;&lt;/Cite&gt;&lt;/EndNote&gt;</w:instrText>
      </w:r>
      <w:r w:rsidR="000F5A88" w:rsidRPr="000F5A88">
        <w:rPr>
          <w:rFonts w:cstheme="majorBidi"/>
          <w:color w:val="000000"/>
        </w:rPr>
        <w:fldChar w:fldCharType="separate"/>
      </w:r>
      <w:r w:rsidR="000F5A88" w:rsidRPr="000F5A88">
        <w:rPr>
          <w:rFonts w:cstheme="majorBidi"/>
          <w:color w:val="000000"/>
        </w:rPr>
        <w:t>(</w:t>
      </w:r>
      <w:hyperlink w:anchor="_ENREF_4" w:tooltip="Beauvais, 1999 #1480" w:history="1">
        <w:r w:rsidR="003D6938" w:rsidRPr="000F5A88">
          <w:rPr>
            <w:rFonts w:cstheme="majorBidi"/>
            <w:color w:val="000000"/>
          </w:rPr>
          <w:t>Beauvais and Buskirk 1999</w:t>
        </w:r>
      </w:hyperlink>
      <w:r w:rsidR="000F5A88" w:rsidRPr="000F5A88">
        <w:rPr>
          <w:rFonts w:cstheme="majorBidi"/>
          <w:color w:val="000000"/>
        </w:rPr>
        <w:t>)</w:t>
      </w:r>
      <w:r w:rsidR="000F5A88" w:rsidRPr="000F5A88">
        <w:rPr>
          <w:rFonts w:cstheme="majorBidi"/>
          <w:color w:val="000000"/>
        </w:rPr>
        <w:fldChar w:fldCharType="end"/>
      </w:r>
      <w:r w:rsidR="000F5A88" w:rsidRPr="000F5A88">
        <w:rPr>
          <w:rFonts w:cstheme="majorBidi"/>
          <w:color w:val="000000"/>
        </w:rPr>
        <w:t xml:space="preserve">. </w:t>
      </w:r>
      <w:r w:rsidR="002D7E54">
        <w:rPr>
          <w:rFonts w:cstheme="majorBidi"/>
          <w:color w:val="000000"/>
        </w:rPr>
        <w:t>Relative</w:t>
      </w:r>
      <w:r w:rsidR="002D7E54" w:rsidRPr="000F5A88">
        <w:rPr>
          <w:rFonts w:cstheme="majorBidi"/>
          <w:color w:val="000000"/>
        </w:rPr>
        <w:t xml:space="preserve"> </w:t>
      </w:r>
      <w:r w:rsidR="000F5A88">
        <w:rPr>
          <w:rFonts w:cstheme="majorBidi"/>
          <w:color w:val="000000"/>
        </w:rPr>
        <w:t xml:space="preserve">abundance </w:t>
      </w:r>
      <w:r w:rsidR="002D7E54">
        <w:rPr>
          <w:rFonts w:cstheme="majorBidi"/>
          <w:color w:val="000000"/>
        </w:rPr>
        <w:t xml:space="preserve">also </w:t>
      </w:r>
      <w:r w:rsidR="000F5A88">
        <w:rPr>
          <w:rFonts w:cstheme="majorBidi"/>
          <w:color w:val="000000"/>
        </w:rPr>
        <w:t>was</w:t>
      </w:r>
      <w:r w:rsidR="000F5A88" w:rsidRPr="000F5A88">
        <w:rPr>
          <w:rFonts w:cstheme="majorBidi"/>
          <w:color w:val="000000"/>
        </w:rPr>
        <w:t xml:space="preserve"> </w:t>
      </w:r>
      <w:r w:rsidR="002D7E54">
        <w:rPr>
          <w:rFonts w:cstheme="majorBidi"/>
          <w:color w:val="000000"/>
        </w:rPr>
        <w:t>determined</w:t>
      </w:r>
      <w:r w:rsidR="002D7E54" w:rsidRPr="000F5A88">
        <w:rPr>
          <w:rFonts w:cstheme="majorBidi"/>
          <w:color w:val="000000"/>
        </w:rPr>
        <w:t xml:space="preserve"> </w:t>
      </w:r>
      <w:r w:rsidR="002D7E54">
        <w:rPr>
          <w:rFonts w:cstheme="majorBidi"/>
          <w:color w:val="000000"/>
        </w:rPr>
        <w:t xml:space="preserve">from removal counts </w:t>
      </w:r>
      <w:r w:rsidR="000F5A88" w:rsidRPr="000F5A88">
        <w:rPr>
          <w:rFonts w:cstheme="majorBidi"/>
          <w:color w:val="000000"/>
        </w:rPr>
        <w:t>using the function</w:t>
      </w:r>
      <w:r w:rsidR="000F5A88">
        <w:rPr>
          <w:rFonts w:cstheme="majorBidi"/>
          <w:color w:val="000000"/>
        </w:rPr>
        <w:t>s</w:t>
      </w:r>
      <w:r w:rsidR="000F5A88" w:rsidRPr="000F5A88">
        <w:rPr>
          <w:rFonts w:cstheme="majorBidi"/>
          <w:color w:val="000000"/>
        </w:rPr>
        <w:t xml:space="preserve"> “gmultmix” and “multinomPois” in the Unmarked </w:t>
      </w:r>
      <w:r>
        <w:rPr>
          <w:rFonts w:cstheme="majorBidi"/>
          <w:color w:val="000000"/>
        </w:rPr>
        <w:t>package of</w:t>
      </w:r>
      <w:r w:rsidR="000F5A88" w:rsidRPr="000F5A88">
        <w:rPr>
          <w:rFonts w:cstheme="majorBidi"/>
          <w:color w:val="000000"/>
        </w:rPr>
        <w:t xml:space="preserve"> R, which estimates the </w:t>
      </w:r>
      <w:r w:rsidR="00842A09">
        <w:rPr>
          <w:rFonts w:cstheme="majorBidi"/>
          <w:color w:val="000000"/>
        </w:rPr>
        <w:t xml:space="preserve">super population size at a </w:t>
      </w:r>
      <w:r w:rsidR="000F5A88" w:rsidRPr="000F5A88">
        <w:rPr>
          <w:rFonts w:cstheme="majorBidi"/>
          <w:color w:val="000000"/>
        </w:rPr>
        <w:t>site despite imperfect detection by fitting hierarchical models</w:t>
      </w:r>
      <w:r w:rsidR="00440416">
        <w:rPr>
          <w:rFonts w:cstheme="majorBidi"/>
          <w:color w:val="000000"/>
        </w:rPr>
        <w:t xml:space="preserve"> </w:t>
      </w:r>
      <w:r w:rsidR="006E68B5">
        <w:rPr>
          <w:rFonts w:cstheme="majorBidi"/>
          <w:color w:val="000000"/>
        </w:rPr>
        <w:fldChar w:fldCharType="begin">
          <w:fldData xml:space="preserve">PEVuZE5vdGU+PENpdGU+PEF1dGhvcj5Ew6luZXM8L0F1dGhvcj48WWVhcj4yMDE1PC9ZZWFyPjxS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</w:fldData>
        </w:fldChar>
      </w:r>
      <w:r w:rsidR="00F22F69">
        <w:rPr>
          <w:rFonts w:cstheme="majorBidi"/>
          <w:color w:val="000000"/>
        </w:rPr>
        <w:instrText xml:space="preserve"> ADDIN EN.CITE </w:instrText>
      </w:r>
      <w:r w:rsidR="00F22F69">
        <w:rPr>
          <w:rFonts w:cstheme="majorBidi"/>
          <w:color w:val="000000"/>
        </w:rPr>
        <w:fldChar w:fldCharType="begin">
          <w:fldData xml:space="preserve">PEVuZE5vdGU+PENpdGU+PEF1dGhvcj5Ew6luZXM8L0F1dGhvcj48WWVhcj4yMDE1PC9ZZWFyPjxS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</w:fldData>
        </w:fldChar>
      </w:r>
      <w:r w:rsidR="00F22F69">
        <w:rPr>
          <w:rFonts w:cstheme="majorBidi"/>
          <w:color w:val="000000"/>
        </w:rPr>
        <w:instrText xml:space="preserve"> ADDIN EN.CITE.DATA </w:instrText>
      </w:r>
      <w:r w:rsidR="00F22F69">
        <w:rPr>
          <w:rFonts w:cstheme="majorBidi"/>
          <w:color w:val="000000"/>
        </w:rPr>
      </w:r>
      <w:r w:rsidR="00F22F69">
        <w:rPr>
          <w:rFonts w:cstheme="majorBidi"/>
          <w:color w:val="000000"/>
        </w:rPr>
        <w:fldChar w:fldCharType="end"/>
      </w:r>
      <w:r w:rsidR="006E68B5">
        <w:rPr>
          <w:rFonts w:cstheme="majorBidi"/>
          <w:color w:val="000000"/>
        </w:rPr>
      </w:r>
      <w:r w:rsidR="006E68B5">
        <w:rPr>
          <w:rFonts w:cstheme="majorBidi"/>
          <w:color w:val="000000"/>
        </w:rPr>
        <w:fldChar w:fldCharType="separate"/>
      </w:r>
      <w:r w:rsidR="00F22F69">
        <w:rPr>
          <w:rFonts w:cstheme="majorBidi"/>
          <w:noProof/>
          <w:color w:val="000000"/>
        </w:rPr>
        <w:t>(</w:t>
      </w:r>
      <w:hyperlink w:anchor="_ENREF_14" w:tooltip="Fiske, 2011 #1681" w:history="1">
        <w:r w:rsidR="003D6938">
          <w:rPr>
            <w:rFonts w:cstheme="majorBidi"/>
            <w:noProof/>
            <w:color w:val="000000"/>
          </w:rPr>
          <w:t>Fiske and Chandler 2011</w:t>
        </w:r>
      </w:hyperlink>
      <w:r w:rsidR="00F22F69">
        <w:rPr>
          <w:rFonts w:cstheme="majorBidi"/>
          <w:noProof/>
          <w:color w:val="000000"/>
        </w:rPr>
        <w:t xml:space="preserve">, </w:t>
      </w:r>
      <w:hyperlink w:anchor="_ENREF_10" w:tooltip="Dénes, 2015 #1677" w:history="1">
        <w:r w:rsidR="003D6938">
          <w:rPr>
            <w:rFonts w:cstheme="majorBidi"/>
            <w:noProof/>
            <w:color w:val="000000"/>
          </w:rPr>
          <w:t>Dénes et al. 2015</w:t>
        </w:r>
      </w:hyperlink>
      <w:r w:rsidR="00F22F69">
        <w:rPr>
          <w:rFonts w:cstheme="majorBidi"/>
          <w:noProof/>
          <w:color w:val="000000"/>
        </w:rPr>
        <w:t>)</w:t>
      </w:r>
      <w:r w:rsidR="006E68B5">
        <w:rPr>
          <w:rFonts w:cstheme="majorBidi"/>
          <w:color w:val="000000"/>
        </w:rPr>
        <w:fldChar w:fldCharType="end"/>
      </w:r>
      <w:r w:rsidR="000F5A88" w:rsidRPr="000F5A88">
        <w:rPr>
          <w:rFonts w:cstheme="majorBidi"/>
          <w:color w:val="000000"/>
        </w:rPr>
        <w:t>.</w:t>
      </w:r>
      <w:r w:rsidR="00F73CAE">
        <w:rPr>
          <w:rFonts w:cstheme="majorBidi"/>
          <w:color w:val="000000"/>
        </w:rPr>
        <w:t xml:space="preserve"> </w:t>
      </w:r>
      <w:r w:rsidR="0087695E">
        <w:t>We u</w:t>
      </w:r>
      <w:r w:rsidR="0087695E" w:rsidRPr="00E22873">
        <w:t>s</w:t>
      </w:r>
      <w:r w:rsidR="0087695E">
        <w:t>ed</w:t>
      </w:r>
      <w:r w:rsidR="0087695E" w:rsidRPr="00E22873">
        <w:t xml:space="preserve"> a </w:t>
      </w:r>
      <w:commentRangeStart w:id="215"/>
      <w:r w:rsidR="0087695E" w:rsidRPr="00E22873">
        <w:t>generalized multi</w:t>
      </w:r>
      <w:r w:rsidR="00012D90">
        <w:t>-</w:t>
      </w:r>
      <w:r w:rsidR="0087695E" w:rsidRPr="00E22873">
        <w:t xml:space="preserve">mix model </w:t>
      </w:r>
      <w:commentRangeEnd w:id="215"/>
      <w:r w:rsidR="00A76B79">
        <w:rPr>
          <w:rStyle w:val="CommentReference"/>
          <w:rFonts w:cs="Times New Roman"/>
        </w:rPr>
        <w:commentReference w:id="215"/>
      </w:r>
      <w:r w:rsidR="0087695E" w:rsidRPr="00E22873">
        <w:t>with random effects</w:t>
      </w:r>
      <w:r w:rsidR="0087695E" w:rsidRPr="00E22873" w:rsidDel="0087695E">
        <w:t xml:space="preserve"> </w:t>
      </w:r>
      <w:r w:rsidR="0087695E">
        <w:t>to e</w:t>
      </w:r>
      <w:r w:rsidR="00F73CAE" w:rsidRPr="00E22873">
        <w:t xml:space="preserve">stimate site abundance for each species at each site </w:t>
      </w:r>
      <w:r w:rsidR="00F73CAE" w:rsidRPr="00E22873">
        <w:lastRenderedPageBreak/>
        <w:t>based on capture-removal data from the first four days of trapping</w:t>
      </w:r>
      <w:r w:rsidR="00251B01">
        <w:t xml:space="preserve"> (Peterson et al. </w:t>
      </w:r>
      <w:r w:rsidR="00DA79AF">
        <w:t>2020</w:t>
      </w:r>
      <w:r w:rsidR="00251B01">
        <w:t>)</w:t>
      </w:r>
      <w:r w:rsidR="00F73CAE" w:rsidRPr="00E22873">
        <w:t>.</w:t>
      </w:r>
      <w:r w:rsidR="009659B4" w:rsidRPr="00E22873">
        <w:t xml:space="preserve"> Unmarked</w:t>
      </w:r>
      <w:r w:rsidR="009659B4" w:rsidRPr="00E22873" w:rsidDel="009659B4">
        <w:t xml:space="preserve"> </w:t>
      </w:r>
      <w:r w:rsidR="009659B4" w:rsidRPr="00E22873">
        <w:t xml:space="preserve">also was used to assess </w:t>
      </w:r>
      <w:r w:rsidR="00251B01">
        <w:t>with</w:t>
      </w:r>
      <w:r w:rsidR="009659B4" w:rsidRPr="00E22873">
        <w:t>in</w:t>
      </w:r>
      <w:r w:rsidR="00251B01">
        <w:t>-</w:t>
      </w:r>
      <w:r w:rsidR="009659B4" w:rsidRPr="00E22873">
        <w:t xml:space="preserve">site abundance </w:t>
      </w:r>
      <w:r w:rsidR="00FF13DD">
        <w:t>by</w:t>
      </w:r>
      <w:r w:rsidR="00FF13DD" w:rsidRPr="00E22873">
        <w:t xml:space="preserve"> </w:t>
      </w:r>
      <w:r w:rsidR="009659B4" w:rsidRPr="00E22873">
        <w:t>season and year using a Poisson model with random effects.</w:t>
      </w:r>
      <w:r w:rsidR="00794279" w:rsidRPr="00794279">
        <w:rPr>
          <w:rFonts w:cstheme="majorBidi"/>
          <w:color w:val="000000"/>
        </w:rPr>
        <w:t xml:space="preserve"> </w:t>
      </w:r>
    </w:p>
    <w:p w14:paraId="007742BA" w14:textId="77777777" w:rsidR="00837781" w:rsidRDefault="00837781" w:rsidP="007B5DDA">
      <w:pPr>
        <w:spacing w:after="0" w:line="360" w:lineRule="auto"/>
        <w:rPr>
          <w:rFonts w:cstheme="majorBidi"/>
          <w:color w:val="000000"/>
        </w:rPr>
      </w:pPr>
    </w:p>
    <w:p w14:paraId="69B30520" w14:textId="3CFB09E5" w:rsidR="00215156" w:rsidRPr="0063481F" w:rsidRDefault="00103300" w:rsidP="00E56B56">
      <w:pPr>
        <w:spacing w:after="0" w:line="360" w:lineRule="auto"/>
        <w:jc w:val="both"/>
        <w:rPr>
          <w:rFonts w:cstheme="majorBidi"/>
          <w:color w:val="000000"/>
        </w:rPr>
      </w:pPr>
      <w:r>
        <w:rPr>
          <w:b/>
          <w:i/>
        </w:rPr>
        <w:t>Characterization of s</w:t>
      </w:r>
      <w:r w:rsidR="009C3634" w:rsidRPr="009C3634">
        <w:rPr>
          <w:b/>
          <w:i/>
        </w:rPr>
        <w:t xml:space="preserve">ocio-environmental </w:t>
      </w:r>
      <w:r>
        <w:rPr>
          <w:b/>
          <w:i/>
        </w:rPr>
        <w:t>conditions</w:t>
      </w:r>
      <w:r w:rsidR="009C3634" w:rsidRPr="009C3634">
        <w:rPr>
          <w:rFonts w:cstheme="majorBidi"/>
          <w:b/>
          <w:i/>
          <w:color w:val="000000"/>
        </w:rPr>
        <w:t>.</w:t>
      </w:r>
      <w:r w:rsidR="000F5A88">
        <w:rPr>
          <w:rFonts w:cstheme="majorBidi"/>
          <w:color w:val="000000"/>
        </w:rPr>
        <w:t xml:space="preserve"> </w:t>
      </w:r>
      <w:r w:rsidR="00530737">
        <w:rPr>
          <w:rFonts w:cstheme="majorBidi"/>
          <w:color w:val="000000"/>
        </w:rPr>
        <w:t>Surface elevation – a proxy for f</w:t>
      </w:r>
      <w:r w:rsidR="006B5349">
        <w:rPr>
          <w:rFonts w:cstheme="majorBidi"/>
          <w:color w:val="000000"/>
        </w:rPr>
        <w:t>looding depth</w:t>
      </w:r>
      <w:r w:rsidR="00530737">
        <w:rPr>
          <w:rFonts w:cstheme="majorBidi"/>
          <w:color w:val="000000"/>
        </w:rPr>
        <w:t xml:space="preserve"> -</w:t>
      </w:r>
      <w:r w:rsidR="006B5349">
        <w:rPr>
          <w:rFonts w:cstheme="majorBidi"/>
          <w:color w:val="000000"/>
        </w:rPr>
        <w:t xml:space="preserve"> was </w:t>
      </w:r>
      <w:r w:rsidR="00DA4114">
        <w:rPr>
          <w:rFonts w:cstheme="majorBidi"/>
          <w:color w:val="000000"/>
        </w:rPr>
        <w:t xml:space="preserve">estimated </w:t>
      </w:r>
      <w:r w:rsidR="006B5349">
        <w:rPr>
          <w:rFonts w:cstheme="majorBidi"/>
          <w:color w:val="000000"/>
        </w:rPr>
        <w:t>from LIDAR</w:t>
      </w:r>
      <w:r w:rsidR="00DA4114">
        <w:rPr>
          <w:rFonts w:cstheme="majorBidi"/>
          <w:color w:val="000000"/>
        </w:rPr>
        <w:t xml:space="preserve"> </w:t>
      </w:r>
      <w:r w:rsidR="001B4423">
        <w:rPr>
          <w:rFonts w:cstheme="majorBidi"/>
          <w:color w:val="000000"/>
        </w:rPr>
        <w:t xml:space="preserve">with reference to </w:t>
      </w:r>
      <w:r w:rsidR="00DA4114">
        <w:rPr>
          <w:rFonts w:cstheme="majorBidi"/>
          <w:color w:val="000000"/>
        </w:rPr>
        <w:t xml:space="preserve">water level data from </w:t>
      </w:r>
      <w:r w:rsidR="001B4423">
        <w:rPr>
          <w:rFonts w:cstheme="majorBidi"/>
          <w:color w:val="000000"/>
        </w:rPr>
        <w:t>L</w:t>
      </w:r>
      <w:r w:rsidR="00DA4114">
        <w:rPr>
          <w:rFonts w:cstheme="majorBidi"/>
          <w:color w:val="000000"/>
        </w:rPr>
        <w:t xml:space="preserve">ake </w:t>
      </w:r>
      <w:r w:rsidR="0016423B">
        <w:rPr>
          <w:rFonts w:cstheme="majorBidi"/>
          <w:color w:val="000000"/>
        </w:rPr>
        <w:t>Pon</w:t>
      </w:r>
      <w:r w:rsidR="001B4423">
        <w:rPr>
          <w:rFonts w:cstheme="majorBidi"/>
          <w:color w:val="000000"/>
        </w:rPr>
        <w:t>t</w:t>
      </w:r>
      <w:r w:rsidR="0016423B">
        <w:rPr>
          <w:rFonts w:cstheme="majorBidi"/>
          <w:color w:val="000000"/>
        </w:rPr>
        <w:t xml:space="preserve">chartrain </w:t>
      </w:r>
      <w:r w:rsidR="00907CE4">
        <w:rPr>
          <w:rFonts w:cstheme="majorBidi"/>
          <w:color w:val="000000"/>
        </w:rPr>
        <w:fldChar w:fldCharType="begin"/>
      </w:r>
      <w:r w:rsidR="00907CE4">
        <w:rPr>
          <w:rFonts w:cstheme="majorBidi"/>
          <w:color w:val="000000"/>
        </w:rPr>
        <w:instrText xml:space="preserve"> ADDIN EN.CITE &lt;EndNote&gt;&lt;Cite&gt;&lt;Author&gt;Gesch&lt;/Author&gt;&lt;Year&gt;2006&lt;/Year&gt;&lt;RecNum&gt;1682&lt;/RecNum&gt;&lt;DisplayText&gt;(Gesch 2006)&lt;/DisplayText&gt;&lt;record&gt;&lt;rec-number&gt;1682&lt;/rec-number&gt;&lt;foreign-keys&gt;&lt;key app="EN" db-id="2wz9rved2vpst6efdflp2f5epdxpeep0rt90"&gt;1682&lt;/key&gt;&lt;/foreign-keys&gt;&lt;ref-type name="Book Section"&gt;5&lt;/ref-type&gt;&lt;contributors&gt;&lt;authors&gt;&lt;author&gt;Dean B Gesch&lt;/author&gt;&lt;/authors&gt;&lt;secondary-authors&gt;&lt;author&gt;GS Farris&lt;/author&gt;&lt;author&gt;GJ Smith&lt;/author&gt;&lt;author&gt;MP Crane&lt;/author&gt;&lt;author&gt;CR Demas&lt;/author&gt;&lt;author&gt;LL Robbins&lt;/author&gt;&lt;author&gt;DL Lavoie&lt;/author&gt;&lt;/secondary-authors&gt;&lt;/contributors&gt;&lt;titles&gt;&lt;title&gt;Topography-based Analysis of Hurricane Katrina Inundation of New Orleans&lt;/title&gt;&lt;secondary-title&gt;Science and the Storms: the USGS Response to the Hurricanes of 2005&lt;/secondary-title&gt;&lt;/titles&gt;&lt;dates&gt;&lt;year&gt;2006&lt;/year&gt;&lt;/dates&gt;&lt;publisher&gt;U.S. Geological Survey&lt;/publisher&gt;&lt;urls&gt;&lt;/urls&gt;&lt;/record&gt;&lt;/Cite&gt;&lt;/EndNote&gt;</w:instrText>
      </w:r>
      <w:r w:rsidR="00907CE4">
        <w:rPr>
          <w:rFonts w:cstheme="majorBidi"/>
          <w:color w:val="000000"/>
        </w:rPr>
        <w:fldChar w:fldCharType="separate"/>
      </w:r>
      <w:r w:rsidR="00907CE4">
        <w:rPr>
          <w:rFonts w:cstheme="majorBidi"/>
          <w:noProof/>
          <w:color w:val="000000"/>
        </w:rPr>
        <w:t>(</w:t>
      </w:r>
      <w:hyperlink w:anchor="_ENREF_15" w:tooltip="Gesch, 2006 #1682" w:history="1">
        <w:r w:rsidR="003D6938">
          <w:rPr>
            <w:rFonts w:cstheme="majorBidi"/>
            <w:noProof/>
            <w:color w:val="000000"/>
          </w:rPr>
          <w:t>Gesch 2006</w:t>
        </w:r>
      </w:hyperlink>
      <w:r w:rsidR="00907CE4">
        <w:rPr>
          <w:rFonts w:cstheme="majorBidi"/>
          <w:noProof/>
          <w:color w:val="000000"/>
        </w:rPr>
        <w:t>)</w:t>
      </w:r>
      <w:r w:rsidR="00907CE4">
        <w:rPr>
          <w:rFonts w:cstheme="majorBidi"/>
          <w:color w:val="000000"/>
        </w:rPr>
        <w:fldChar w:fldCharType="end"/>
      </w:r>
      <w:r w:rsidR="00B57494">
        <w:rPr>
          <w:rFonts w:cstheme="majorBidi"/>
          <w:color w:val="000000"/>
        </w:rPr>
        <w:t xml:space="preserve">. </w:t>
      </w:r>
      <w:r w:rsidR="00530737">
        <w:rPr>
          <w:rFonts w:cstheme="majorBidi"/>
          <w:color w:val="000000"/>
        </w:rPr>
        <w:t xml:space="preserve">As described elsewhere (Gotham et al. 2014, Lewis et al. 2017, Peterson et al. </w:t>
      </w:r>
      <w:r w:rsidR="00DA79AF">
        <w:rPr>
          <w:rFonts w:cstheme="majorBidi"/>
          <w:color w:val="000000"/>
        </w:rPr>
        <w:t>2020</w:t>
      </w:r>
      <w:r w:rsidR="00530737">
        <w:rPr>
          <w:rFonts w:cstheme="majorBidi"/>
          <w:color w:val="000000"/>
        </w:rPr>
        <w:t>), l</w:t>
      </w:r>
      <w:r w:rsidR="00215156">
        <w:rPr>
          <w:rFonts w:cstheme="majorBidi"/>
          <w:color w:val="000000"/>
        </w:rPr>
        <w:t xml:space="preserve">and cover classification was performed on </w:t>
      </w:r>
      <w:r w:rsidR="00530737">
        <w:rPr>
          <w:rFonts w:cstheme="majorBidi"/>
          <w:color w:val="000000"/>
        </w:rPr>
        <w:t>three</w:t>
      </w:r>
      <w:r w:rsidR="00215156">
        <w:rPr>
          <w:rFonts w:cstheme="majorBidi"/>
          <w:color w:val="000000"/>
        </w:rPr>
        <w:t xml:space="preserve"> multispectral 0.5</w:t>
      </w:r>
      <w:r w:rsidR="00530737">
        <w:rPr>
          <w:rFonts w:cstheme="majorBidi"/>
          <w:color w:val="000000"/>
        </w:rPr>
        <w:t xml:space="preserve"> </w:t>
      </w:r>
      <w:r w:rsidR="00215156">
        <w:rPr>
          <w:rFonts w:cstheme="majorBidi"/>
          <w:color w:val="000000"/>
        </w:rPr>
        <w:t>m</w:t>
      </w:r>
      <w:r w:rsidR="004A6CC0">
        <w:rPr>
          <w:rFonts w:cstheme="majorBidi"/>
          <w:color w:val="000000"/>
        </w:rPr>
        <w:t xml:space="preserve"> resolution</w:t>
      </w:r>
      <w:r w:rsidR="00215156">
        <w:rPr>
          <w:rFonts w:cstheme="majorBidi"/>
          <w:color w:val="000000"/>
        </w:rPr>
        <w:t xml:space="preserve"> satellite images </w:t>
      </w:r>
      <w:r w:rsidR="00530737">
        <w:rPr>
          <w:rFonts w:cstheme="majorBidi"/>
          <w:color w:val="000000"/>
        </w:rPr>
        <w:t>of the study area taken in</w:t>
      </w:r>
      <w:r w:rsidR="00215156">
        <w:rPr>
          <w:rFonts w:cstheme="majorBidi"/>
          <w:color w:val="000000"/>
        </w:rPr>
        <w:t xml:space="preserve"> </w:t>
      </w:r>
      <w:r w:rsidR="00F77FFA">
        <w:rPr>
          <w:rFonts w:cstheme="majorBidi"/>
          <w:color w:val="000000"/>
        </w:rPr>
        <w:t xml:space="preserve">mid-to-late March </w:t>
      </w:r>
      <w:r w:rsidR="00215156">
        <w:rPr>
          <w:rFonts w:cstheme="majorBidi"/>
          <w:color w:val="000000"/>
        </w:rPr>
        <w:t>2014, 2015 and 2016</w:t>
      </w:r>
      <w:r w:rsidR="00530737">
        <w:rPr>
          <w:rFonts w:cstheme="majorBidi"/>
          <w:color w:val="000000"/>
        </w:rPr>
        <w:t xml:space="preserve">. </w:t>
      </w:r>
      <w:r w:rsidR="00530737" w:rsidRPr="0031744A">
        <w:t>Using ESRI ArcGIS 10.3.1, we completed a supervised classification of five land cover categories</w:t>
      </w:r>
      <w:r w:rsidR="00215156">
        <w:rPr>
          <w:rFonts w:cstheme="majorBidi"/>
          <w:color w:val="000000"/>
        </w:rPr>
        <w:t>: mature trees, open grass, urban surface/bare soil, buildings, and open water</w:t>
      </w:r>
      <w:r w:rsidR="00530737">
        <w:rPr>
          <w:rFonts w:cstheme="majorBidi"/>
          <w:color w:val="000000"/>
        </w:rPr>
        <w:t xml:space="preserve"> </w:t>
      </w:r>
      <w:r w:rsidR="00440416">
        <w:rPr>
          <w:rFonts w:cstheme="majorBidi"/>
          <w:color w:val="000000"/>
        </w:rPr>
        <w:fldChar w:fldCharType="begin">
          <w:fldData xml:space="preserve">PEVuZE5vdGU+PENpdGU+PEF1dGhvcj5Hb3RoYW08L0F1dGhvcj48WWVhcj4yMDE0PC9ZZWFyPjxS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</w:fldData>
        </w:fldChar>
      </w:r>
      <w:r w:rsidR="0049460A">
        <w:rPr>
          <w:rFonts w:cstheme="majorBidi"/>
          <w:color w:val="000000"/>
        </w:rPr>
        <w:instrText xml:space="preserve"> ADDIN EN.CITE </w:instrText>
      </w:r>
      <w:r w:rsidR="0049460A">
        <w:rPr>
          <w:rFonts w:cstheme="majorBidi"/>
          <w:color w:val="000000"/>
        </w:rPr>
        <w:fldChar w:fldCharType="begin">
          <w:fldData xml:space="preserve">PEVuZE5vdGU+PENpdGU+PEF1dGhvcj5Hb3RoYW08L0F1dGhvcj48WWVhcj4yMDE0PC9ZZWFyPjxS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</w:fldData>
        </w:fldChar>
      </w:r>
      <w:r w:rsidR="0049460A">
        <w:rPr>
          <w:rFonts w:cstheme="majorBidi"/>
          <w:color w:val="000000"/>
        </w:rPr>
        <w:instrText xml:space="preserve"> ADDIN EN.CITE.DATA </w:instrText>
      </w:r>
      <w:r w:rsidR="0049460A">
        <w:rPr>
          <w:rFonts w:cstheme="majorBidi"/>
          <w:color w:val="000000"/>
        </w:rPr>
      </w:r>
      <w:r w:rsidR="0049460A">
        <w:rPr>
          <w:rFonts w:cstheme="majorBidi"/>
          <w:color w:val="000000"/>
        </w:rPr>
        <w:fldChar w:fldCharType="end"/>
      </w:r>
      <w:r w:rsidR="00440416">
        <w:rPr>
          <w:rFonts w:cstheme="majorBidi"/>
          <w:color w:val="000000"/>
        </w:rPr>
      </w:r>
      <w:r w:rsidR="00440416">
        <w:rPr>
          <w:rFonts w:cstheme="majorBidi"/>
          <w:color w:val="000000"/>
        </w:rPr>
        <w:fldChar w:fldCharType="separate"/>
      </w:r>
      <w:r w:rsidR="0049460A">
        <w:rPr>
          <w:rFonts w:cstheme="majorBidi"/>
          <w:noProof/>
          <w:color w:val="000000"/>
        </w:rPr>
        <w:t>(</w:t>
      </w:r>
      <w:hyperlink w:anchor="_ENREF_16" w:tooltip="Gotham, 2014 #1509" w:history="1">
        <w:r w:rsidR="003D6938">
          <w:rPr>
            <w:rFonts w:cstheme="majorBidi"/>
            <w:noProof/>
            <w:color w:val="000000"/>
          </w:rPr>
          <w:t>Gotham et al. 2014</w:t>
        </w:r>
      </w:hyperlink>
      <w:r w:rsidR="0049460A">
        <w:rPr>
          <w:rFonts w:cstheme="majorBidi"/>
          <w:noProof/>
          <w:color w:val="000000"/>
        </w:rPr>
        <w:t xml:space="preserve">, </w:t>
      </w:r>
      <w:hyperlink w:anchor="_ENREF_29" w:tooltip="Lewis, 2017 #1540" w:history="1">
        <w:r w:rsidR="003D6938">
          <w:rPr>
            <w:rFonts w:cstheme="majorBidi"/>
            <w:noProof/>
            <w:color w:val="000000"/>
          </w:rPr>
          <w:t>Lewis et al. 2017</w:t>
        </w:r>
      </w:hyperlink>
      <w:r w:rsidR="0049460A">
        <w:rPr>
          <w:rFonts w:cstheme="majorBidi"/>
          <w:noProof/>
          <w:color w:val="000000"/>
        </w:rPr>
        <w:t>)</w:t>
      </w:r>
      <w:r w:rsidR="00440416">
        <w:rPr>
          <w:rFonts w:cstheme="majorBidi"/>
          <w:color w:val="000000"/>
        </w:rPr>
        <w:fldChar w:fldCharType="end"/>
      </w:r>
      <w:r w:rsidR="00215156">
        <w:rPr>
          <w:rFonts w:cstheme="majorBidi"/>
          <w:color w:val="000000"/>
        </w:rPr>
        <w:t>.</w:t>
      </w:r>
      <w:r w:rsidR="00530737">
        <w:rPr>
          <w:rFonts w:cstheme="majorBidi"/>
          <w:color w:val="000000"/>
        </w:rPr>
        <w:t xml:space="preserve"> </w:t>
      </w:r>
      <w:r w:rsidR="00F77FFA">
        <w:rPr>
          <w:rFonts w:cstheme="majorBidi"/>
          <w:color w:val="000000"/>
        </w:rPr>
        <w:t>Using US Census block boundaries for residential areas and 250 x 250 m polygons for the natural area, we validated and improved classifications for each trapping site through visual inspection and by referencing GIS layers delineating building footprints and open water bodies.  W</w:t>
      </w:r>
      <w:r w:rsidR="00530737">
        <w:rPr>
          <w:rFonts w:cstheme="majorBidi"/>
          <w:color w:val="000000"/>
        </w:rPr>
        <w:t xml:space="preserve">e </w:t>
      </w:r>
      <w:r w:rsidR="00F77FFA">
        <w:rPr>
          <w:rFonts w:cstheme="majorBidi"/>
          <w:color w:val="000000"/>
        </w:rPr>
        <w:t xml:space="preserve">also referenced parcel boundaries </w:t>
      </w:r>
      <w:r w:rsidR="00F77FFA" w:rsidRPr="0031744A">
        <w:t xml:space="preserve">(htpps://www.gis.nola.gov: </w:t>
      </w:r>
      <w:r w:rsidR="00F77FFA" w:rsidRPr="00E56B56">
        <w:t>https://gis-stbernard.opendata.arcgis.com</w:t>
      </w:r>
      <w:r w:rsidR="00F77FFA">
        <w:rPr>
          <w:rFonts w:cstheme="majorBidi"/>
          <w:color w:val="000000"/>
        </w:rPr>
        <w:t>) and</w:t>
      </w:r>
      <w:r w:rsidR="00530737">
        <w:rPr>
          <w:rFonts w:cstheme="majorBidi"/>
          <w:color w:val="000000"/>
        </w:rPr>
        <w:t xml:space="preserve"> </w:t>
      </w:r>
      <w:r w:rsidR="004A6CC0">
        <w:rPr>
          <w:rFonts w:cstheme="majorBidi"/>
          <w:color w:val="000000"/>
        </w:rPr>
        <w:t xml:space="preserve">a corresponding time-series of </w:t>
      </w:r>
      <w:r w:rsidR="00F77FFA">
        <w:rPr>
          <w:rFonts w:cstheme="majorBidi"/>
          <w:color w:val="000000"/>
        </w:rPr>
        <w:t>G</w:t>
      </w:r>
      <w:r w:rsidR="00530737">
        <w:rPr>
          <w:rFonts w:cstheme="majorBidi"/>
          <w:color w:val="000000"/>
        </w:rPr>
        <w:t xml:space="preserve">oogle </w:t>
      </w:r>
      <w:r w:rsidR="00F77FFA">
        <w:rPr>
          <w:rFonts w:cstheme="majorBidi"/>
          <w:color w:val="000000"/>
        </w:rPr>
        <w:t>E</w:t>
      </w:r>
      <w:r w:rsidR="00530737">
        <w:rPr>
          <w:rFonts w:cstheme="majorBidi"/>
          <w:color w:val="000000"/>
        </w:rPr>
        <w:t xml:space="preserve">arth images to </w:t>
      </w:r>
      <w:r w:rsidR="00503BA3">
        <w:rPr>
          <w:rFonts w:cstheme="majorBidi"/>
          <w:color w:val="000000"/>
        </w:rPr>
        <w:t>determine</w:t>
      </w:r>
      <w:r w:rsidR="00530737">
        <w:rPr>
          <w:rFonts w:cstheme="majorBidi"/>
          <w:color w:val="000000"/>
        </w:rPr>
        <w:t xml:space="preserve"> </w:t>
      </w:r>
      <w:r w:rsidR="00F77FFA">
        <w:rPr>
          <w:rFonts w:cstheme="majorBidi"/>
          <w:color w:val="000000"/>
        </w:rPr>
        <w:t>the number and proportion of vacant</w:t>
      </w:r>
      <w:r w:rsidR="00530737">
        <w:rPr>
          <w:rFonts w:cstheme="majorBidi"/>
          <w:color w:val="000000"/>
        </w:rPr>
        <w:t xml:space="preserve"> lots </w:t>
      </w:r>
      <w:r w:rsidR="00F77FFA">
        <w:rPr>
          <w:rFonts w:cstheme="majorBidi"/>
          <w:color w:val="000000"/>
        </w:rPr>
        <w:t xml:space="preserve">(i.e., a </w:t>
      </w:r>
      <w:r w:rsidR="00530737">
        <w:rPr>
          <w:rFonts w:cstheme="majorBidi"/>
          <w:color w:val="000000"/>
        </w:rPr>
        <w:t xml:space="preserve">lot without </w:t>
      </w:r>
      <w:r w:rsidR="00F77FFA">
        <w:rPr>
          <w:rFonts w:cstheme="majorBidi"/>
          <w:color w:val="000000"/>
        </w:rPr>
        <w:t>a</w:t>
      </w:r>
      <w:r w:rsidR="00530737">
        <w:rPr>
          <w:rFonts w:cstheme="majorBidi"/>
          <w:color w:val="000000"/>
        </w:rPr>
        <w:t xml:space="preserve"> built structure</w:t>
      </w:r>
      <w:r w:rsidR="00F77FFA">
        <w:rPr>
          <w:rFonts w:cstheme="majorBidi"/>
          <w:color w:val="000000"/>
        </w:rPr>
        <w:t>)</w:t>
      </w:r>
      <w:r w:rsidR="00530737">
        <w:rPr>
          <w:rFonts w:cstheme="majorBidi"/>
          <w:color w:val="000000"/>
        </w:rPr>
        <w:t xml:space="preserve"> </w:t>
      </w:r>
      <w:r w:rsidR="00F77FFA">
        <w:rPr>
          <w:rFonts w:cstheme="majorBidi"/>
          <w:color w:val="000000"/>
        </w:rPr>
        <w:t>on</w:t>
      </w:r>
      <w:r w:rsidR="00530737">
        <w:rPr>
          <w:rFonts w:cstheme="majorBidi"/>
          <w:color w:val="000000"/>
        </w:rPr>
        <w:t xml:space="preserve"> each </w:t>
      </w:r>
      <w:r w:rsidR="00F77FFA">
        <w:rPr>
          <w:rFonts w:cstheme="majorBidi"/>
          <w:color w:val="000000"/>
        </w:rPr>
        <w:t>residential trapping</w:t>
      </w:r>
      <w:r w:rsidR="00530737">
        <w:rPr>
          <w:rFonts w:cstheme="majorBidi"/>
          <w:color w:val="000000"/>
        </w:rPr>
        <w:t xml:space="preserve"> block</w:t>
      </w:r>
      <w:r w:rsidR="00F77FFA">
        <w:rPr>
          <w:rFonts w:cstheme="majorBidi"/>
          <w:color w:val="000000"/>
        </w:rPr>
        <w:t xml:space="preserve">. All </w:t>
      </w:r>
      <w:r w:rsidR="004A6CC0">
        <w:rPr>
          <w:rFonts w:cstheme="majorBidi"/>
          <w:color w:val="000000"/>
        </w:rPr>
        <w:t xml:space="preserve">trapping </w:t>
      </w:r>
      <w:r w:rsidR="00F77FFA">
        <w:rPr>
          <w:rFonts w:cstheme="majorBidi"/>
          <w:color w:val="000000"/>
        </w:rPr>
        <w:t xml:space="preserve">sites outside of residential areas </w:t>
      </w:r>
      <w:r w:rsidR="00F77FFA" w:rsidRPr="0031744A">
        <w:t xml:space="preserve">(all sites in the natural area, one location within a city park, and one area fully located </w:t>
      </w:r>
      <w:ins w:id="216" w:author="jamieechilds@gmail.com" w:date="2020-01-05T11:11:00Z">
        <w:r w:rsidR="00EB75A3">
          <w:t>along</w:t>
        </w:r>
      </w:ins>
      <w:del w:id="217" w:author="jamieechilds@gmail.com" w:date="2020-01-05T11:11:00Z">
        <w:r w:rsidR="00F77FFA" w:rsidRPr="0031744A" w:rsidDel="00EB75A3">
          <w:delText>in</w:delText>
        </w:r>
      </w:del>
      <w:r w:rsidR="00F77FFA" w:rsidRPr="0031744A">
        <w:t xml:space="preserve"> a roadside) </w:t>
      </w:r>
      <w:r w:rsidR="004A6CC0">
        <w:t xml:space="preserve">were </w:t>
      </w:r>
      <w:del w:id="218" w:author="jamieechilds@gmail.com" w:date="2020-01-05T11:12:00Z">
        <w:r w:rsidR="004A6CC0" w:rsidDel="00EB75A3">
          <w:delText>considered to be</w:delText>
        </w:r>
      </w:del>
      <w:ins w:id="219" w:author="jamieechilds@gmail.com" w:date="2020-01-05T11:12:00Z">
        <w:r w:rsidR="00EB75A3">
          <w:t>designated</w:t>
        </w:r>
      </w:ins>
      <w:r w:rsidR="004A6CC0">
        <w:t xml:space="preserve"> </w:t>
      </w:r>
      <w:r w:rsidR="00F77FFA" w:rsidRPr="0031744A">
        <w:t xml:space="preserve">100% vacant. </w:t>
      </w:r>
      <w:r w:rsidR="00D151FB">
        <w:t xml:space="preserve">Additionally, </w:t>
      </w:r>
      <w:r w:rsidR="00D76555">
        <w:t xml:space="preserve">during each trapping bout </w:t>
      </w:r>
      <w:r w:rsidR="00D151FB">
        <w:t xml:space="preserve">we </w:t>
      </w:r>
      <w:r w:rsidR="00815EE3">
        <w:t>counted the number of unmaintained buildings and debris piles</w:t>
      </w:r>
      <w:r w:rsidR="00503BA3">
        <w:t xml:space="preserve"> as well as</w:t>
      </w:r>
      <w:r w:rsidR="002259F3">
        <w:t xml:space="preserve"> estimated the proportion of coverage within each area that corresponded to unmaintained vegetation (grass &gt; 6 inches high and bushes &lt; 6 inches from the ground)</w:t>
      </w:r>
      <w:r w:rsidR="00503BA3">
        <w:t xml:space="preserve"> at each site</w:t>
      </w:r>
      <w:r w:rsidR="00815EE3">
        <w:t>.</w:t>
      </w:r>
      <w:r w:rsidR="005B5D35">
        <w:t xml:space="preserve"> </w:t>
      </w:r>
      <w:r w:rsidR="004A6CC0">
        <w:rPr>
          <w:rFonts w:cstheme="majorBidi"/>
          <w:color w:val="000000"/>
        </w:rPr>
        <w:t>Finally, w</w:t>
      </w:r>
      <w:r w:rsidR="00530737">
        <w:rPr>
          <w:rFonts w:cstheme="majorBidi"/>
          <w:color w:val="000000"/>
        </w:rPr>
        <w:t xml:space="preserve">e used the 2010 decennial American </w:t>
      </w:r>
      <w:r w:rsidR="004A6CC0">
        <w:rPr>
          <w:rFonts w:cstheme="majorBidi"/>
          <w:color w:val="000000"/>
        </w:rPr>
        <w:t>C</w:t>
      </w:r>
      <w:r w:rsidR="00530737">
        <w:rPr>
          <w:rFonts w:cstheme="majorBidi"/>
          <w:color w:val="000000"/>
        </w:rPr>
        <w:t xml:space="preserve">ommunity </w:t>
      </w:r>
      <w:r w:rsidR="004A6CC0">
        <w:rPr>
          <w:rFonts w:cstheme="majorBidi"/>
          <w:color w:val="000000"/>
        </w:rPr>
        <w:t>S</w:t>
      </w:r>
      <w:r w:rsidR="00530737">
        <w:rPr>
          <w:rFonts w:cstheme="majorBidi"/>
          <w:color w:val="000000"/>
        </w:rPr>
        <w:t xml:space="preserve">urvey (ACS) data base </w:t>
      </w:r>
      <w:r w:rsidR="004A6CC0">
        <w:rPr>
          <w:rFonts w:cstheme="majorBidi"/>
          <w:color w:val="000000"/>
        </w:rPr>
        <w:t>as another source of</w:t>
      </w:r>
      <w:r w:rsidR="00530737">
        <w:rPr>
          <w:rFonts w:cstheme="majorBidi"/>
          <w:color w:val="000000"/>
        </w:rPr>
        <w:t xml:space="preserve"> </w:t>
      </w:r>
      <w:r w:rsidR="00FD6592">
        <w:rPr>
          <w:rFonts w:cstheme="majorBidi"/>
          <w:color w:val="000000"/>
        </w:rPr>
        <w:t xml:space="preserve">block level </w:t>
      </w:r>
      <w:r w:rsidR="00530737">
        <w:rPr>
          <w:rFonts w:cstheme="majorBidi"/>
          <w:color w:val="000000"/>
        </w:rPr>
        <w:t xml:space="preserve">information on </w:t>
      </w:r>
      <w:r w:rsidR="004A6CC0">
        <w:rPr>
          <w:rFonts w:cstheme="majorBidi"/>
          <w:color w:val="000000"/>
        </w:rPr>
        <w:t xml:space="preserve">vacancy </w:t>
      </w:r>
      <w:r w:rsidR="00FD6592">
        <w:rPr>
          <w:rFonts w:cstheme="majorBidi"/>
          <w:color w:val="000000"/>
        </w:rPr>
        <w:t>and</w:t>
      </w:r>
      <w:r w:rsidR="004A6CC0">
        <w:rPr>
          <w:rFonts w:cstheme="majorBidi"/>
          <w:color w:val="000000"/>
        </w:rPr>
        <w:t xml:space="preserve"> </w:t>
      </w:r>
      <w:r w:rsidR="008A41BB">
        <w:rPr>
          <w:rFonts w:cstheme="majorBidi"/>
          <w:color w:val="000000"/>
        </w:rPr>
        <w:t>the number of residents</w:t>
      </w:r>
      <w:r w:rsidR="004A6CC0">
        <w:rPr>
          <w:rFonts w:cstheme="majorBidi"/>
          <w:color w:val="000000"/>
        </w:rPr>
        <w:t xml:space="preserve">, whereas we </w:t>
      </w:r>
      <w:r w:rsidR="00530737">
        <w:rPr>
          <w:rFonts w:cstheme="majorBidi"/>
          <w:color w:val="000000"/>
        </w:rPr>
        <w:t>us</w:t>
      </w:r>
      <w:r w:rsidR="004A6CC0">
        <w:rPr>
          <w:rFonts w:cstheme="majorBidi"/>
          <w:color w:val="000000"/>
        </w:rPr>
        <w:t>ed</w:t>
      </w:r>
      <w:r w:rsidR="00530737">
        <w:rPr>
          <w:rFonts w:cstheme="majorBidi"/>
          <w:color w:val="000000"/>
        </w:rPr>
        <w:t xml:space="preserve"> the </w:t>
      </w:r>
      <w:del w:id="220" w:author="Peterson, Anna Christine" w:date="2019-12-24T08:52:00Z">
        <w:r w:rsidR="004A6CC0" w:rsidDel="00A76B79">
          <w:rPr>
            <w:rFonts w:cstheme="majorBidi"/>
            <w:color w:val="000000"/>
          </w:rPr>
          <w:delText>5 year</w:delText>
        </w:r>
      </w:del>
      <w:ins w:id="221" w:author="Peterson, Anna Christine" w:date="2019-12-24T08:52:00Z">
        <w:r w:rsidR="00A76B79">
          <w:rPr>
            <w:rFonts w:cstheme="majorBidi"/>
            <w:color w:val="000000"/>
          </w:rPr>
          <w:t>5-year</w:t>
        </w:r>
      </w:ins>
      <w:r w:rsidR="004A6CC0">
        <w:rPr>
          <w:rFonts w:cstheme="majorBidi"/>
          <w:color w:val="000000"/>
        </w:rPr>
        <w:t xml:space="preserve"> block group projection of household income from the </w:t>
      </w:r>
      <w:r w:rsidR="00530737">
        <w:rPr>
          <w:rFonts w:cstheme="majorBidi"/>
          <w:color w:val="000000"/>
        </w:rPr>
        <w:t>2011 ACS.</w:t>
      </w:r>
    </w:p>
    <w:p w14:paraId="5AE28C6B" w14:textId="77777777" w:rsidR="009C3634" w:rsidRDefault="009C3634" w:rsidP="007B5DDA">
      <w:pPr>
        <w:spacing w:after="0" w:line="360" w:lineRule="auto"/>
        <w:rPr>
          <w:rFonts w:cstheme="majorBidi"/>
          <w:color w:val="000000"/>
        </w:rPr>
      </w:pPr>
    </w:p>
    <w:p w14:paraId="31D63094" w14:textId="3F2B6CFE" w:rsidR="007B5DDA" w:rsidRPr="00EF5AFD" w:rsidRDefault="001B4423" w:rsidP="00937574">
      <w:pPr>
        <w:spacing w:after="0" w:line="360" w:lineRule="auto"/>
        <w:jc w:val="both"/>
        <w:rPr>
          <w:rFonts w:cstheme="majorBidi"/>
          <w:color w:val="000000"/>
        </w:rPr>
      </w:pPr>
      <w:r>
        <w:rPr>
          <w:b/>
          <w:i/>
        </w:rPr>
        <w:t>S</w:t>
      </w:r>
      <w:r w:rsidR="007B5DDA">
        <w:rPr>
          <w:b/>
          <w:i/>
        </w:rPr>
        <w:t>patiotemporal variation in individual attributes, occupancy and abundance</w:t>
      </w:r>
      <w:r>
        <w:t xml:space="preserve">. </w:t>
      </w:r>
      <w:r w:rsidR="00C65E96">
        <w:rPr>
          <w:rFonts w:cstheme="majorBidi"/>
          <w:color w:val="000000"/>
        </w:rPr>
        <w:t xml:space="preserve">We used chi-square tests to compare the proportion of individuals in each age class between seasons, whereas </w:t>
      </w:r>
      <w:r w:rsidR="00331D22">
        <w:rPr>
          <w:rFonts w:cstheme="majorBidi"/>
          <w:color w:val="000000"/>
        </w:rPr>
        <w:t xml:space="preserve">we used </w:t>
      </w:r>
      <w:r w:rsidR="00C65E96">
        <w:rPr>
          <w:rFonts w:cstheme="majorBidi"/>
          <w:color w:val="000000"/>
        </w:rPr>
        <w:t xml:space="preserve">t-tests to </w:t>
      </w:r>
      <w:r w:rsidR="00331D22">
        <w:rPr>
          <w:rFonts w:cstheme="majorBidi"/>
          <w:color w:val="000000"/>
        </w:rPr>
        <w:t>determine whether</w:t>
      </w:r>
      <w:r w:rsidR="00C65E96">
        <w:rPr>
          <w:rFonts w:cstheme="majorBidi"/>
          <w:color w:val="000000"/>
        </w:rPr>
        <w:t xml:space="preserve"> body mass and SMI </w:t>
      </w:r>
      <w:r w:rsidR="00331D22">
        <w:rPr>
          <w:rFonts w:cstheme="majorBidi"/>
          <w:color w:val="000000"/>
        </w:rPr>
        <w:t xml:space="preserve">differed </w:t>
      </w:r>
      <w:r w:rsidR="00C65E96">
        <w:rPr>
          <w:rFonts w:cstheme="majorBidi"/>
          <w:color w:val="000000"/>
        </w:rPr>
        <w:t xml:space="preserve">between males and females for each species. We used chi-square tests to determine whether the proportion of </w:t>
      </w:r>
      <w:r w:rsidR="00331D22">
        <w:rPr>
          <w:rFonts w:cstheme="majorBidi"/>
          <w:color w:val="000000"/>
        </w:rPr>
        <w:t xml:space="preserve">occupied </w:t>
      </w:r>
      <w:r w:rsidR="00C65E96">
        <w:rPr>
          <w:rFonts w:cstheme="majorBidi"/>
          <w:color w:val="000000"/>
        </w:rPr>
        <w:t xml:space="preserve">sites </w:t>
      </w:r>
      <w:r w:rsidR="00331D22">
        <w:rPr>
          <w:rFonts w:cstheme="majorBidi"/>
          <w:color w:val="000000"/>
        </w:rPr>
        <w:t xml:space="preserve">differed </w:t>
      </w:r>
      <w:r w:rsidR="00C65E96">
        <w:rPr>
          <w:rFonts w:cstheme="majorBidi"/>
          <w:color w:val="000000"/>
        </w:rPr>
        <w:t xml:space="preserve">by each species and </w:t>
      </w:r>
      <w:r w:rsidR="00331D22">
        <w:rPr>
          <w:rFonts w:cstheme="majorBidi"/>
          <w:color w:val="000000"/>
        </w:rPr>
        <w:t xml:space="preserve">to determine </w:t>
      </w:r>
      <w:r w:rsidR="00C65E96">
        <w:rPr>
          <w:rFonts w:cstheme="majorBidi"/>
          <w:color w:val="000000"/>
        </w:rPr>
        <w:t>which species exhibited a broader distribution across the study area. We</w:t>
      </w:r>
      <w:ins w:id="222" w:author="jamieechilds@gmail.com" w:date="2020-01-05T11:19:00Z">
        <w:r w:rsidR="00965DC8">
          <w:rPr>
            <w:rFonts w:cstheme="majorBidi"/>
            <w:color w:val="000000"/>
          </w:rPr>
          <w:t xml:space="preserve"> </w:t>
        </w:r>
      </w:ins>
      <w:del w:id="223" w:author="jamieechilds@gmail.com" w:date="2020-01-05T11:19:00Z">
        <w:r w:rsidR="00C65E96" w:rsidDel="00965DC8">
          <w:rPr>
            <w:rFonts w:cstheme="majorBidi"/>
            <w:color w:val="000000"/>
          </w:rPr>
          <w:delText xml:space="preserve"> also </w:delText>
        </w:r>
      </w:del>
      <w:r w:rsidR="00C65E96">
        <w:rPr>
          <w:rFonts w:cstheme="majorBidi"/>
          <w:color w:val="000000"/>
        </w:rPr>
        <w:t xml:space="preserve">used </w:t>
      </w:r>
      <w:r>
        <w:t>ArcGIS to visualize v</w:t>
      </w:r>
      <w:r w:rsidR="0096272C">
        <w:t xml:space="preserve">ariation in the </w:t>
      </w:r>
      <w:r w:rsidR="003E4E09">
        <w:t>overall</w:t>
      </w:r>
      <w:r w:rsidR="00991F45">
        <w:t xml:space="preserve"> </w:t>
      </w:r>
      <w:r w:rsidR="00FD6592">
        <w:t xml:space="preserve">estimated </w:t>
      </w:r>
      <w:r w:rsidR="0096272C">
        <w:t xml:space="preserve">number and distribution of rats across the study </w:t>
      </w:r>
      <w:r>
        <w:t xml:space="preserve">area. </w:t>
      </w:r>
      <w:r w:rsidR="0096272C">
        <w:t>Getis-</w:t>
      </w:r>
      <w:r w:rsidR="0096272C" w:rsidRPr="00DA52CF">
        <w:t xml:space="preserve">Ord </w:t>
      </w:r>
      <w:r w:rsidR="00BB22F0" w:rsidRPr="00DA52CF">
        <w:t xml:space="preserve">Gi* was used to identify clusters of high and low </w:t>
      </w:r>
      <w:r w:rsidRPr="00DA52CF">
        <w:t>estimates of</w:t>
      </w:r>
      <w:r w:rsidR="00BB22F0" w:rsidRPr="00DA52CF">
        <w:t xml:space="preserve"> rat </w:t>
      </w:r>
      <w:r w:rsidRPr="00DA52CF">
        <w:t>abundance</w:t>
      </w:r>
      <w:r w:rsidR="00BB22F0" w:rsidRPr="00DA52CF">
        <w:t xml:space="preserve"> </w:t>
      </w:r>
      <w:r w:rsidRPr="00DA52CF">
        <w:t xml:space="preserve">with trapping </w:t>
      </w:r>
      <w:r w:rsidR="00B767B9" w:rsidRPr="00DA52CF">
        <w:t>site</w:t>
      </w:r>
      <w:r w:rsidR="00BB22F0" w:rsidRPr="00DA52CF">
        <w:t xml:space="preserve"> </w:t>
      </w:r>
      <w:r w:rsidR="00B767B9" w:rsidRPr="00DA52CF">
        <w:t xml:space="preserve">(i.e., city block or equivalent) </w:t>
      </w:r>
      <w:r w:rsidRPr="00DA52CF">
        <w:t>serving</w:t>
      </w:r>
      <w:r w:rsidR="00BB22F0" w:rsidRPr="00DA52CF">
        <w:t xml:space="preserve"> as the unit of analysis.</w:t>
      </w:r>
      <w:r w:rsidRPr="00DA52CF">
        <w:t xml:space="preserve"> </w:t>
      </w:r>
      <w:r w:rsidR="006768BB">
        <w:t>Additionally, w</w:t>
      </w:r>
      <w:r w:rsidR="00B767B9" w:rsidRPr="00DA52CF">
        <w:t xml:space="preserve">e conducted ANOVAs with post-hoc </w:t>
      </w:r>
      <w:r w:rsidR="00B767B9" w:rsidRPr="00DA52CF">
        <w:lastRenderedPageBreak/>
        <w:t>Tukey tests to determine whether</w:t>
      </w:r>
      <w:r w:rsidR="000734F0" w:rsidRPr="00DA52CF">
        <w:t xml:space="preserve"> </w:t>
      </w:r>
      <w:r w:rsidR="00FD6592">
        <w:t xml:space="preserve">individual attributes (e.g., </w:t>
      </w:r>
      <w:r w:rsidR="0055326E">
        <w:t xml:space="preserve">age class, gender, </w:t>
      </w:r>
      <w:r w:rsidR="00FD6592">
        <w:t>SMI values</w:t>
      </w:r>
      <w:r w:rsidR="0055326E">
        <w:t>, etc.</w:t>
      </w:r>
      <w:r w:rsidR="00FD6592">
        <w:t xml:space="preserve">), </w:t>
      </w:r>
      <w:r w:rsidR="00937574" w:rsidRPr="00DA52CF">
        <w:t>species occurrence, trap</w:t>
      </w:r>
      <w:del w:id="224" w:author="jamieechilds@gmail.com" w:date="2020-01-05T11:20:00Z">
        <w:r w:rsidR="00937574" w:rsidRPr="00DA52CF" w:rsidDel="00965DC8">
          <w:delText xml:space="preserve">ping </w:delText>
        </w:r>
      </w:del>
      <w:ins w:id="225" w:author="jamieechilds@gmail.com" w:date="2020-01-05T11:20:00Z">
        <w:r w:rsidR="00965DC8">
          <w:t xml:space="preserve"> </w:t>
        </w:r>
      </w:ins>
      <w:ins w:id="226" w:author="jamieechilds@gmail.com" w:date="2020-01-05T11:19:00Z">
        <w:r w:rsidR="00965DC8">
          <w:t xml:space="preserve">success </w:t>
        </w:r>
      </w:ins>
      <w:r w:rsidR="00937574" w:rsidRPr="00DA52CF">
        <w:t xml:space="preserve">rate and </w:t>
      </w:r>
      <w:r w:rsidR="006768BB">
        <w:t>relative</w:t>
      </w:r>
      <w:r w:rsidR="00937574" w:rsidRPr="00DA52CF">
        <w:t xml:space="preserve"> abundance</w:t>
      </w:r>
      <w:r w:rsidR="00937574">
        <w:t xml:space="preserve"> </w:t>
      </w:r>
      <w:r w:rsidR="00B767B9" w:rsidRPr="00DA52CF">
        <w:t xml:space="preserve">differed among </w:t>
      </w:r>
      <w:r w:rsidR="006D1A56">
        <w:t>study</w:t>
      </w:r>
      <w:r w:rsidR="006D1A56" w:rsidRPr="00DA52CF">
        <w:t xml:space="preserve"> </w:t>
      </w:r>
      <w:r w:rsidR="00B767B9" w:rsidRPr="00DA52CF">
        <w:t>areas</w:t>
      </w:r>
      <w:r w:rsidR="0054080C" w:rsidRPr="00DA52CF">
        <w:t>.</w:t>
      </w:r>
      <w:r w:rsidR="00A316D1" w:rsidRPr="00DA52CF">
        <w:t xml:space="preserve"> </w:t>
      </w:r>
      <w:r w:rsidR="00215CEF" w:rsidRPr="00DA52CF">
        <w:t xml:space="preserve">Paired t-tests </w:t>
      </w:r>
      <w:r w:rsidR="00937574">
        <w:t xml:space="preserve">also </w:t>
      </w:r>
      <w:r w:rsidR="00215CEF" w:rsidRPr="00DA52CF">
        <w:t xml:space="preserve">were conducted to assess whether </w:t>
      </w:r>
      <w:r w:rsidR="00937574">
        <w:t>each</w:t>
      </w:r>
      <w:r w:rsidR="00215CEF" w:rsidRPr="00DA52CF">
        <w:t xml:space="preserve"> parameter </w:t>
      </w:r>
      <w:r w:rsidR="00E12C04">
        <w:t xml:space="preserve">categorically </w:t>
      </w:r>
      <w:r w:rsidR="00215CEF" w:rsidRPr="00DA52CF">
        <w:t xml:space="preserve">differed according to </w:t>
      </w:r>
      <w:r w:rsidR="00FD6592">
        <w:t xml:space="preserve">mean household </w:t>
      </w:r>
      <w:r w:rsidR="00215CEF" w:rsidRPr="00DA52CF">
        <w:t>income (</w:t>
      </w:r>
      <w:r w:rsidR="00FD6592">
        <w:t>a</w:t>
      </w:r>
      <w:r w:rsidR="00166ED2">
        <w:t xml:space="preserve">bove or below </w:t>
      </w:r>
      <w:r w:rsidR="00FD6592">
        <w:t xml:space="preserve">the </w:t>
      </w:r>
      <w:r w:rsidR="00EF5AFD">
        <w:t xml:space="preserve">city </w:t>
      </w:r>
      <w:r w:rsidR="00F8786C">
        <w:t>average</w:t>
      </w:r>
      <w:r w:rsidR="00EF5AFD">
        <w:t>:</w:t>
      </w:r>
      <w:r w:rsidR="00EF5AFD" w:rsidRPr="00EF5AFD">
        <w:t xml:space="preserve"> </w:t>
      </w:r>
      <w:r w:rsidR="00EF5AFD">
        <w:t>US$42196</w:t>
      </w:r>
      <w:r w:rsidR="00215CEF" w:rsidRPr="00DA52CF">
        <w:t>), flooding (flooded versus unflooded), and species co-occurrence (one versus two species present).</w:t>
      </w:r>
      <w:r w:rsidR="0002212D" w:rsidRPr="0002212D">
        <w:rPr>
          <w:rFonts w:cstheme="majorBidi"/>
          <w:color w:val="000000"/>
        </w:rPr>
        <w:t xml:space="preserve"> </w:t>
      </w:r>
      <w:r w:rsidR="00F83D91" w:rsidRPr="00DA52CF">
        <w:t xml:space="preserve">For all tests, significance was determined when α was </w:t>
      </w:r>
      <w:r w:rsidR="00F83D91" w:rsidRPr="00DA52CF">
        <w:rPr>
          <w:rFonts w:cstheme="minorHAnsi"/>
        </w:rPr>
        <w:t>≤</w:t>
      </w:r>
      <w:r w:rsidR="00F83D91" w:rsidRPr="00DA52CF">
        <w:t>0.05.</w:t>
      </w:r>
    </w:p>
    <w:p w14:paraId="03338BD3" w14:textId="77777777" w:rsidR="00500F6A" w:rsidRPr="00500F6A" w:rsidRDefault="00500F6A" w:rsidP="007B5DDA">
      <w:pPr>
        <w:spacing w:after="0" w:line="360" w:lineRule="auto"/>
      </w:pPr>
    </w:p>
    <w:p w14:paraId="3937F4CD" w14:textId="4BF4991A" w:rsidR="00744304" w:rsidRDefault="007B5DDA" w:rsidP="00C37C2F">
      <w:pPr>
        <w:spacing w:after="0" w:line="360" w:lineRule="auto"/>
        <w:jc w:val="both"/>
      </w:pPr>
      <w:r w:rsidRPr="00DA52CF">
        <w:rPr>
          <w:b/>
          <w:i/>
        </w:rPr>
        <w:t>Predictors of individual attributes, occupancy and abundance</w:t>
      </w:r>
      <w:r w:rsidR="006768BB">
        <w:t xml:space="preserve">. </w:t>
      </w:r>
      <w:commentRangeStart w:id="227"/>
      <w:r w:rsidR="00F73CAE" w:rsidRPr="00DA52CF">
        <w:t>W</w:t>
      </w:r>
      <w:r w:rsidR="00BB22F0" w:rsidRPr="00DA52CF">
        <w:t>e u</w:t>
      </w:r>
      <w:r w:rsidR="00C74487">
        <w:t>sed</w:t>
      </w:r>
      <w:r w:rsidR="00BB22F0" w:rsidRPr="00DA52CF">
        <w:t xml:space="preserve"> </w:t>
      </w:r>
      <w:r w:rsidR="0095790A">
        <w:t>g</w:t>
      </w:r>
      <w:r w:rsidR="00B147CF">
        <w:t>eneralized linear mix</w:t>
      </w:r>
      <w:r w:rsidR="0095790A">
        <w:t>ed</w:t>
      </w:r>
      <w:r w:rsidR="00B147CF">
        <w:t xml:space="preserve"> model</w:t>
      </w:r>
      <w:r w:rsidR="00C74487">
        <w:t>ing</w:t>
      </w:r>
      <w:r w:rsidR="008A41BB">
        <w:t xml:space="preserve"> </w:t>
      </w:r>
      <w:r w:rsidR="00801288" w:rsidRPr="00DA52CF">
        <w:t>(</w:t>
      </w:r>
      <w:r w:rsidR="00B147CF">
        <w:t>glm</w:t>
      </w:r>
      <w:r w:rsidR="00801288" w:rsidRPr="00DA52CF">
        <w:t>)</w:t>
      </w:r>
      <w:r w:rsidR="00935F95" w:rsidRPr="00DA52CF">
        <w:t xml:space="preserve"> </w:t>
      </w:r>
      <w:r w:rsidR="00BB22F0" w:rsidRPr="00DA52CF">
        <w:t xml:space="preserve">to </w:t>
      </w:r>
      <w:r w:rsidR="00C74487">
        <w:t>determine whether</w:t>
      </w:r>
      <w:r w:rsidR="00BB22F0" w:rsidRPr="00DA52CF">
        <w:t xml:space="preserve"> </w:t>
      </w:r>
      <w:commentRangeStart w:id="228"/>
      <w:r w:rsidR="00215CEF">
        <w:t xml:space="preserve">log-transformed </w:t>
      </w:r>
      <w:r w:rsidR="00BB22F0" w:rsidRPr="00DA52CF">
        <w:t xml:space="preserve">SMI </w:t>
      </w:r>
      <w:r w:rsidR="00AA4126">
        <w:t>and</w:t>
      </w:r>
      <w:r w:rsidR="00C74487">
        <w:t xml:space="preserve"> </w:t>
      </w:r>
      <w:r w:rsidR="00AA4126">
        <w:t>body mass</w:t>
      </w:r>
      <w:r w:rsidR="00C74487">
        <w:t xml:space="preserve"> </w:t>
      </w:r>
      <w:del w:id="229" w:author="jamieechilds@gmail.com" w:date="2020-01-05T11:20:00Z">
        <w:r w:rsidR="00C74487" w:rsidDel="00965DC8">
          <w:delText>(respectively</w:delText>
        </w:r>
        <w:commentRangeEnd w:id="228"/>
        <w:r w:rsidR="00A76B79" w:rsidDel="00965DC8">
          <w:rPr>
            <w:rStyle w:val="CommentReference"/>
            <w:rFonts w:cs="Times New Roman"/>
          </w:rPr>
          <w:commentReference w:id="228"/>
        </w:r>
        <w:r w:rsidR="00C74487" w:rsidDel="00965DC8">
          <w:delText>)</w:delText>
        </w:r>
        <w:r w:rsidR="00AA4126" w:rsidDel="00965DC8">
          <w:delText xml:space="preserve"> </w:delText>
        </w:r>
      </w:del>
      <w:r w:rsidR="00C74487">
        <w:t>reflect</w:t>
      </w:r>
      <w:ins w:id="230" w:author="jamieechilds@gmail.com" w:date="2020-01-05T11:21:00Z">
        <w:r w:rsidR="00965DC8">
          <w:t>ed</w:t>
        </w:r>
      </w:ins>
      <w:r w:rsidR="00C74487">
        <w:t xml:space="preserve"> a set of</w:t>
      </w:r>
      <w:r w:rsidR="00F73CAE" w:rsidRPr="00DA52CF">
        <w:t xml:space="preserve"> variables that have proven </w:t>
      </w:r>
      <w:r w:rsidR="00786EB4" w:rsidRPr="00DA52CF">
        <w:t xml:space="preserve">to be </w:t>
      </w:r>
      <w:r w:rsidR="00F73CAE" w:rsidRPr="00DA52CF">
        <w:t xml:space="preserve">informative in past studies of </w:t>
      </w:r>
      <w:r w:rsidR="00C74487">
        <w:t xml:space="preserve">urban </w:t>
      </w:r>
      <w:r w:rsidR="00F73CAE" w:rsidRPr="00DA52CF">
        <w:t>rat</w:t>
      </w:r>
      <w:r w:rsidR="00503BA3">
        <w:t>s</w:t>
      </w:r>
      <w:r w:rsidR="00F73CAE" w:rsidRPr="00DA52CF">
        <w:t xml:space="preserve"> </w:t>
      </w:r>
      <w:commentRangeEnd w:id="227"/>
      <w:r w:rsidR="00A76B79">
        <w:rPr>
          <w:rStyle w:val="CommentReference"/>
          <w:rFonts w:cs="Times New Roman"/>
        </w:rPr>
        <w:commentReference w:id="227"/>
      </w:r>
      <w:r w:rsidR="00F73CAE" w:rsidRPr="00DA52CF">
        <w:t xml:space="preserve">(e.g., Peterson et al. </w:t>
      </w:r>
      <w:r w:rsidR="00DA79AF">
        <w:t>2020</w:t>
      </w:r>
      <w:r w:rsidR="00F73CAE" w:rsidRPr="00DA52CF">
        <w:t>)</w:t>
      </w:r>
      <w:r w:rsidR="009659B4" w:rsidRPr="00DA52CF">
        <w:t>.</w:t>
      </w:r>
      <w:r w:rsidR="00BB22F0" w:rsidRPr="00DA52CF">
        <w:t xml:space="preserve"> </w:t>
      </w:r>
      <w:r w:rsidR="00654348" w:rsidRPr="00DA52CF">
        <w:t>Prior to completing the analysis</w:t>
      </w:r>
      <w:r w:rsidR="00E22873" w:rsidRPr="00DA52CF">
        <w:t>,</w:t>
      </w:r>
      <w:r w:rsidR="00654348" w:rsidRPr="00DA52CF">
        <w:t xml:space="preserve"> we checked all potential predictors for collinearity. </w:t>
      </w:r>
      <w:r w:rsidR="007F4731" w:rsidRPr="00DA52CF">
        <w:t xml:space="preserve"> We removed the remote</w:t>
      </w:r>
      <w:r w:rsidR="008A41BB">
        <w:t>ly-</w:t>
      </w:r>
      <w:r w:rsidR="007F4731" w:rsidRPr="00DA52CF">
        <w:t xml:space="preserve">sensed estimates of grass cover and building cover as they were correlated with the proportion of vacant lots </w:t>
      </w:r>
      <w:r w:rsidR="00503BA3">
        <w:t>at a trapping site</w:t>
      </w:r>
      <w:r w:rsidR="007F4731" w:rsidRPr="00DA52CF">
        <w:t xml:space="preserve"> (</w:t>
      </w:r>
      <w:r w:rsidR="003C061D" w:rsidRPr="00DA52CF">
        <w:t>r</w:t>
      </w:r>
      <w:r w:rsidR="00C74487">
        <w:t xml:space="preserve"> </w:t>
      </w:r>
      <w:r w:rsidR="007F4731" w:rsidRPr="00DA52CF">
        <w:t>=</w:t>
      </w:r>
      <w:r w:rsidR="00C74487">
        <w:t xml:space="preserve"> </w:t>
      </w:r>
      <w:r w:rsidR="007F4731" w:rsidRPr="00DA52CF">
        <w:t>0.</w:t>
      </w:r>
      <w:r w:rsidR="005F7189">
        <w:t>48</w:t>
      </w:r>
      <w:r w:rsidR="007F4731" w:rsidRPr="00DA52CF">
        <w:t xml:space="preserve">, and </w:t>
      </w:r>
      <w:r w:rsidR="00004C94" w:rsidRPr="00DA52CF">
        <w:t>-</w:t>
      </w:r>
      <w:r w:rsidR="007F4731" w:rsidRPr="00DA52CF">
        <w:t>0.</w:t>
      </w:r>
      <w:r w:rsidR="00004C94" w:rsidRPr="00DA52CF">
        <w:t>6</w:t>
      </w:r>
      <w:r w:rsidR="009138C5">
        <w:t>1,</w:t>
      </w:r>
      <w:r w:rsidR="007F4731" w:rsidRPr="00DA52CF">
        <w:t xml:space="preserve"> </w:t>
      </w:r>
      <w:r w:rsidR="00C74487">
        <w:t>both p &lt; 0.05</w:t>
      </w:r>
      <w:r w:rsidR="007F4731" w:rsidRPr="00DA52CF">
        <w:t xml:space="preserve">). </w:t>
      </w:r>
      <w:r w:rsidR="00A07116" w:rsidRPr="00DA52CF">
        <w:t>We also removed the remote</w:t>
      </w:r>
      <w:r w:rsidR="00726573">
        <w:t>ly-</w:t>
      </w:r>
      <w:r w:rsidR="00A07116" w:rsidRPr="00DA52CF">
        <w:t>sensed measure of impervious surface cover as it was correlated with the remote</w:t>
      </w:r>
      <w:r w:rsidR="00726573">
        <w:t>ly-</w:t>
      </w:r>
      <w:r w:rsidR="00A07116" w:rsidRPr="00DA52CF">
        <w:t>sensed measure of tree cover (</w:t>
      </w:r>
      <w:r w:rsidR="003C061D" w:rsidRPr="00DA52CF">
        <w:t>r</w:t>
      </w:r>
      <w:r w:rsidR="00C74487">
        <w:t xml:space="preserve"> </w:t>
      </w:r>
      <w:r w:rsidR="00A07116" w:rsidRPr="00DA52CF">
        <w:t>=</w:t>
      </w:r>
      <w:r w:rsidR="00C74487">
        <w:t xml:space="preserve"> </w:t>
      </w:r>
      <w:r w:rsidR="00004C94" w:rsidRPr="00DA52CF">
        <w:t>-</w:t>
      </w:r>
      <w:r w:rsidR="00A07116" w:rsidRPr="00DA52CF">
        <w:t>0.</w:t>
      </w:r>
      <w:r w:rsidR="009138C5">
        <w:t>53</w:t>
      </w:r>
      <w:r w:rsidR="00C74487">
        <w:t>, p &lt; 0.05</w:t>
      </w:r>
      <w:r w:rsidR="009138C5">
        <w:t>)</w:t>
      </w:r>
      <w:r w:rsidR="00A07116" w:rsidRPr="00DA52CF">
        <w:t xml:space="preserve">. </w:t>
      </w:r>
      <w:r w:rsidR="0032036F" w:rsidRPr="007D6ACE">
        <w:rPr>
          <w:rFonts w:cstheme="minorHAnsi"/>
        </w:rPr>
        <w:t>Th</w:t>
      </w:r>
      <w:r w:rsidR="00937574">
        <w:rPr>
          <w:rFonts w:cstheme="minorHAnsi"/>
        </w:rPr>
        <w:t xml:space="preserve">us </w:t>
      </w:r>
      <w:r w:rsidR="009321F1">
        <w:rPr>
          <w:rFonts w:cstheme="minorHAnsi"/>
        </w:rPr>
        <w:t xml:space="preserve">for overall and species-level measures of SMI and body mass, </w:t>
      </w:r>
      <w:r w:rsidR="0032036F" w:rsidRPr="005B5D35">
        <w:rPr>
          <w:rFonts w:cstheme="minorHAnsi"/>
        </w:rPr>
        <w:t>global model</w:t>
      </w:r>
      <w:r w:rsidR="009321F1">
        <w:rPr>
          <w:rFonts w:cstheme="minorHAnsi"/>
        </w:rPr>
        <w:t>s</w:t>
      </w:r>
      <w:r w:rsidR="0032036F" w:rsidRPr="005B5D35">
        <w:rPr>
          <w:rFonts w:cstheme="minorHAnsi"/>
        </w:rPr>
        <w:t xml:space="preserve"> </w:t>
      </w:r>
      <w:r w:rsidR="0032036F" w:rsidRPr="007D6ACE">
        <w:rPr>
          <w:rFonts w:cstheme="minorHAnsi"/>
        </w:rPr>
        <w:t>included measures of</w:t>
      </w:r>
      <w:r w:rsidR="00C854CA">
        <w:rPr>
          <w:rFonts w:cstheme="minorHAnsi"/>
        </w:rPr>
        <w:t xml:space="preserve"> </w:t>
      </w:r>
      <w:r w:rsidR="00503BA3">
        <w:rPr>
          <w:rFonts w:cstheme="minorHAnsi"/>
        </w:rPr>
        <w:t xml:space="preserve">year, </w:t>
      </w:r>
      <w:r w:rsidR="00C854CA">
        <w:rPr>
          <w:rFonts w:cstheme="minorHAnsi"/>
        </w:rPr>
        <w:t>flood</w:t>
      </w:r>
      <w:r w:rsidR="009E7BEC">
        <w:rPr>
          <w:rFonts w:cstheme="minorHAnsi"/>
        </w:rPr>
        <w:t>ing depth,</w:t>
      </w:r>
      <w:r w:rsidR="00A9262E" w:rsidRPr="007D6ACE">
        <w:rPr>
          <w:rFonts w:cstheme="minorHAnsi"/>
        </w:rPr>
        <w:t xml:space="preserve"> </w:t>
      </w:r>
      <w:r w:rsidR="0032036F" w:rsidRPr="007D6ACE">
        <w:rPr>
          <w:rFonts w:cstheme="minorHAnsi"/>
        </w:rPr>
        <w:t xml:space="preserve">median household income, </w:t>
      </w:r>
      <w:r w:rsidR="00937574">
        <w:rPr>
          <w:rFonts w:cstheme="minorHAnsi"/>
        </w:rPr>
        <w:t>number of residents</w:t>
      </w:r>
      <w:r w:rsidR="0032036F" w:rsidRPr="007D6ACE">
        <w:rPr>
          <w:rFonts w:cstheme="minorHAnsi"/>
        </w:rPr>
        <w:t>, remotely-sensed estimates of tree cover</w:t>
      </w:r>
      <w:r w:rsidR="00503BA3">
        <w:rPr>
          <w:rFonts w:cstheme="minorHAnsi"/>
        </w:rPr>
        <w:t xml:space="preserve"> and </w:t>
      </w:r>
      <w:r w:rsidR="00C4462B">
        <w:rPr>
          <w:rFonts w:cstheme="minorHAnsi"/>
        </w:rPr>
        <w:t xml:space="preserve">the </w:t>
      </w:r>
      <w:r w:rsidR="00DE78BA">
        <w:rPr>
          <w:rFonts w:cstheme="minorHAnsi"/>
        </w:rPr>
        <w:t>proportion</w:t>
      </w:r>
      <w:r w:rsidR="00C4462B">
        <w:rPr>
          <w:rFonts w:cstheme="minorHAnsi"/>
        </w:rPr>
        <w:t xml:space="preserve"> of vacant lots at each study site (hereafter ‘</w:t>
      </w:r>
      <w:r w:rsidR="00503BA3">
        <w:rPr>
          <w:rFonts w:cstheme="minorHAnsi"/>
        </w:rPr>
        <w:t>vacancy</w:t>
      </w:r>
      <w:r w:rsidR="00C4462B">
        <w:rPr>
          <w:rFonts w:cstheme="minorHAnsi"/>
        </w:rPr>
        <w:t>’)</w:t>
      </w:r>
      <w:r w:rsidR="0032036F" w:rsidRPr="007D6ACE">
        <w:rPr>
          <w:rFonts w:cstheme="minorHAnsi"/>
        </w:rPr>
        <w:t xml:space="preserve">, </w:t>
      </w:r>
      <w:r w:rsidR="00503BA3">
        <w:rPr>
          <w:rFonts w:cstheme="minorHAnsi"/>
        </w:rPr>
        <w:t>a</w:t>
      </w:r>
      <w:r w:rsidR="00C4462B">
        <w:rPr>
          <w:rFonts w:cstheme="minorHAnsi"/>
        </w:rPr>
        <w:t>s well as</w:t>
      </w:r>
      <w:r w:rsidR="00503BA3">
        <w:rPr>
          <w:rFonts w:cstheme="minorHAnsi"/>
        </w:rPr>
        <w:t xml:space="preserve"> </w:t>
      </w:r>
      <w:r w:rsidR="00937574">
        <w:rPr>
          <w:rFonts w:cstheme="minorHAnsi"/>
        </w:rPr>
        <w:t>survey-based</w:t>
      </w:r>
      <w:r w:rsidR="0032036F" w:rsidRPr="007D6ACE">
        <w:rPr>
          <w:rFonts w:cstheme="minorHAnsi"/>
        </w:rPr>
        <w:t xml:space="preserve"> estimates of unmaintained buildings, debris, unmaintained </w:t>
      </w:r>
      <w:r w:rsidR="00C74487">
        <w:rPr>
          <w:rFonts w:cstheme="minorHAnsi"/>
        </w:rPr>
        <w:t>vegetation,</w:t>
      </w:r>
      <w:r w:rsidR="0032036F" w:rsidRPr="007D6ACE">
        <w:rPr>
          <w:rFonts w:cstheme="minorHAnsi"/>
        </w:rPr>
        <w:t xml:space="preserve"> </w:t>
      </w:r>
      <w:r w:rsidR="00C854CA">
        <w:rPr>
          <w:rFonts w:cstheme="minorHAnsi"/>
        </w:rPr>
        <w:t xml:space="preserve">and the interactions of </w:t>
      </w:r>
      <w:r w:rsidR="0064539A">
        <w:rPr>
          <w:rFonts w:cstheme="minorHAnsi"/>
        </w:rPr>
        <w:t xml:space="preserve">household </w:t>
      </w:r>
      <w:r w:rsidR="00C854CA">
        <w:rPr>
          <w:rFonts w:cstheme="minorHAnsi"/>
        </w:rPr>
        <w:t xml:space="preserve">income </w:t>
      </w:r>
      <w:r w:rsidR="008A74D8">
        <w:rPr>
          <w:rFonts w:cstheme="minorHAnsi"/>
        </w:rPr>
        <w:t>x</w:t>
      </w:r>
      <w:r w:rsidR="00C854CA">
        <w:rPr>
          <w:rFonts w:cstheme="minorHAnsi"/>
        </w:rPr>
        <w:t xml:space="preserve"> flood</w:t>
      </w:r>
      <w:r w:rsidR="009E7BEC">
        <w:rPr>
          <w:rFonts w:cstheme="minorHAnsi"/>
        </w:rPr>
        <w:t>ing depth</w:t>
      </w:r>
      <w:r w:rsidR="00C854CA">
        <w:rPr>
          <w:rFonts w:cstheme="minorHAnsi"/>
        </w:rPr>
        <w:t xml:space="preserve">, unmaintained buildings </w:t>
      </w:r>
      <w:r w:rsidR="008A74D8">
        <w:rPr>
          <w:rFonts w:cstheme="minorHAnsi"/>
        </w:rPr>
        <w:t>x</w:t>
      </w:r>
      <w:r w:rsidR="00C854CA">
        <w:rPr>
          <w:rFonts w:cstheme="minorHAnsi"/>
        </w:rPr>
        <w:t xml:space="preserve"> flood</w:t>
      </w:r>
      <w:r w:rsidR="009E7BEC">
        <w:rPr>
          <w:rFonts w:cstheme="minorHAnsi"/>
        </w:rPr>
        <w:t>ing depth</w:t>
      </w:r>
      <w:r w:rsidR="00C854CA">
        <w:rPr>
          <w:rFonts w:cstheme="minorHAnsi"/>
        </w:rPr>
        <w:t>,</w:t>
      </w:r>
      <w:r w:rsidR="00797878">
        <w:rPr>
          <w:rFonts w:cstheme="minorHAnsi"/>
        </w:rPr>
        <w:t xml:space="preserve"> </w:t>
      </w:r>
      <w:r w:rsidR="00503BA3">
        <w:rPr>
          <w:rFonts w:cstheme="minorHAnsi"/>
        </w:rPr>
        <w:t xml:space="preserve">vacancy x flooding depth, </w:t>
      </w:r>
      <w:r w:rsidR="00797878">
        <w:rPr>
          <w:rFonts w:cstheme="minorHAnsi"/>
        </w:rPr>
        <w:t>vacan</w:t>
      </w:r>
      <w:r w:rsidR="00503BA3">
        <w:rPr>
          <w:rFonts w:cstheme="minorHAnsi"/>
        </w:rPr>
        <w:t>cy</w:t>
      </w:r>
      <w:r w:rsidR="00797878">
        <w:rPr>
          <w:rFonts w:cstheme="minorHAnsi"/>
        </w:rPr>
        <w:t xml:space="preserve"> </w:t>
      </w:r>
      <w:r w:rsidR="00C854CA">
        <w:rPr>
          <w:rFonts w:cstheme="minorHAnsi"/>
        </w:rPr>
        <w:t xml:space="preserve"> </w:t>
      </w:r>
      <w:r w:rsidR="00797878">
        <w:rPr>
          <w:rFonts w:cstheme="minorHAnsi"/>
        </w:rPr>
        <w:t xml:space="preserve">x season, </w:t>
      </w:r>
      <w:r w:rsidR="00503BA3">
        <w:rPr>
          <w:rFonts w:cstheme="minorHAnsi"/>
        </w:rPr>
        <w:t xml:space="preserve">and </w:t>
      </w:r>
      <w:r w:rsidR="00797878">
        <w:rPr>
          <w:rFonts w:cstheme="minorHAnsi"/>
        </w:rPr>
        <w:t>vacan</w:t>
      </w:r>
      <w:r w:rsidR="00503BA3">
        <w:rPr>
          <w:rFonts w:cstheme="minorHAnsi"/>
        </w:rPr>
        <w:t>cy</w:t>
      </w:r>
      <w:r w:rsidR="00797878">
        <w:rPr>
          <w:rFonts w:cstheme="minorHAnsi"/>
        </w:rPr>
        <w:t xml:space="preserve"> x unmaintained vegetation</w:t>
      </w:r>
      <w:r w:rsidR="0032036F" w:rsidRPr="007D6ACE">
        <w:rPr>
          <w:rFonts w:cstheme="minorHAnsi"/>
        </w:rPr>
        <w:t xml:space="preserve"> as fixed effects.</w:t>
      </w:r>
      <w:r w:rsidR="00A9262E" w:rsidRPr="007D6ACE">
        <w:rPr>
          <w:rFonts w:cstheme="minorHAnsi"/>
        </w:rPr>
        <w:t xml:space="preserve"> </w:t>
      </w:r>
      <w:r w:rsidR="00967B31">
        <w:t>A</w:t>
      </w:r>
      <w:r w:rsidR="00967B31" w:rsidRPr="00685654">
        <w:t xml:space="preserve">ll predictor variables </w:t>
      </w:r>
      <w:r w:rsidR="00967B31">
        <w:t xml:space="preserve">were standardized </w:t>
      </w:r>
      <w:r w:rsidR="00967B31" w:rsidRPr="00685654">
        <w:t>to a mean of 0 and a variance of 1</w:t>
      </w:r>
      <w:r w:rsidR="00967B31">
        <w:t>, which</w:t>
      </w:r>
      <w:r w:rsidR="00967B31" w:rsidRPr="00685654">
        <w:t xml:space="preserve"> allows for the</w:t>
      </w:r>
      <w:r w:rsidR="00967B31">
        <w:t xml:space="preserve"> assessment of effect size through</w:t>
      </w:r>
      <w:r w:rsidR="00967B31" w:rsidRPr="00685654">
        <w:t xml:space="preserve"> direct comparison of coefficients</w:t>
      </w:r>
      <w:r w:rsidR="00967B31">
        <w:t xml:space="preserve"> </w:t>
      </w:r>
      <w:r w:rsidR="00967B31" w:rsidRPr="00685654">
        <w:t>(Jackson et al. 2012).</w:t>
      </w:r>
      <w:r w:rsidR="00967B31">
        <w:t xml:space="preserve"> </w:t>
      </w:r>
      <w:r w:rsidR="00A9262E" w:rsidRPr="007D6ACE">
        <w:rPr>
          <w:rFonts w:cstheme="minorHAnsi"/>
        </w:rPr>
        <w:t xml:space="preserve">We included site as a random effect to account for the uneven distribution of individuals. </w:t>
      </w:r>
      <w:r w:rsidR="00797878">
        <w:rPr>
          <w:rFonts w:cstheme="minorHAnsi"/>
        </w:rPr>
        <w:t>For each analysis, all possible models were generated and ranked according to AIC score using the package MuMin. The top-selected model was determined according to the lowest AIC score</w:t>
      </w:r>
      <w:r w:rsidR="00503BA3">
        <w:rPr>
          <w:rFonts w:cstheme="minorHAnsi"/>
        </w:rPr>
        <w:t>.</w:t>
      </w:r>
      <w:r w:rsidR="00503BA3">
        <w:t xml:space="preserve"> Competitive models had a score </w:t>
      </w:r>
      <w:bookmarkStart w:id="231" w:name="_Hlk21773754"/>
      <w:r w:rsidR="00503BA3">
        <w:rPr>
          <w:rFonts w:cstheme="minorHAnsi"/>
        </w:rPr>
        <w:t>≤</w:t>
      </w:r>
      <w:r w:rsidR="00503BA3">
        <w:t xml:space="preserve">2 greater </w:t>
      </w:r>
      <w:bookmarkEnd w:id="231"/>
      <w:r w:rsidR="00503BA3">
        <w:t>than the top-selected model</w:t>
      </w:r>
      <w:r w:rsidR="00503BA3" w:rsidRPr="00FA0E7A">
        <w:t>.</w:t>
      </w:r>
    </w:p>
    <w:p w14:paraId="08B8F623" w14:textId="7136A939" w:rsidR="00215CEF" w:rsidRPr="0097450A" w:rsidRDefault="00D012D7">
      <w:pPr>
        <w:spacing w:after="0" w:line="360" w:lineRule="auto"/>
        <w:jc w:val="both"/>
      </w:pPr>
      <w:r>
        <w:t xml:space="preserve"> </w:t>
      </w:r>
    </w:p>
    <w:p w14:paraId="5C9E7681" w14:textId="0F210ABF" w:rsidR="00021DF1" w:rsidRDefault="00214486">
      <w:pPr>
        <w:spacing w:after="0" w:line="360" w:lineRule="auto"/>
        <w:jc w:val="both"/>
      </w:pPr>
      <w:r>
        <w:t>We</w:t>
      </w:r>
      <w:r w:rsidR="00884726" w:rsidRPr="0097450A">
        <w:t xml:space="preserve"> </w:t>
      </w:r>
      <w:r w:rsidR="008D1280">
        <w:t xml:space="preserve">also used a glm approach to </w:t>
      </w:r>
      <w:r w:rsidR="00884726" w:rsidRPr="0097450A">
        <w:t>determine predictors of</w:t>
      </w:r>
      <w:r w:rsidR="008D1280">
        <w:t xml:space="preserve"> overall</w:t>
      </w:r>
      <w:del w:id="232" w:author="jamieechilds@gmail.com" w:date="2020-01-05T11:23:00Z">
        <w:r w:rsidR="008D1280" w:rsidDel="00965DC8">
          <w:delText>,</w:delText>
        </w:r>
      </w:del>
      <w:r w:rsidR="008D1280">
        <w:t xml:space="preserve"> Norway rat</w:t>
      </w:r>
      <w:del w:id="233" w:author="jamieechilds@gmail.com" w:date="2020-01-05T11:23:00Z">
        <w:r w:rsidR="008D1280" w:rsidDel="00965DC8">
          <w:delText>,</w:delText>
        </w:r>
      </w:del>
      <w:r w:rsidR="008D1280">
        <w:t xml:space="preserve"> and roof rat </w:t>
      </w:r>
      <w:commentRangeStart w:id="234"/>
      <w:r w:rsidR="00884726" w:rsidRPr="0097450A">
        <w:t>occupancy</w:t>
      </w:r>
      <w:commentRangeEnd w:id="234"/>
      <w:r w:rsidR="00A76B79">
        <w:rPr>
          <w:rStyle w:val="CommentReference"/>
          <w:rFonts w:cs="Times New Roman"/>
        </w:rPr>
        <w:commentReference w:id="234"/>
      </w:r>
      <w:r w:rsidR="00884726" w:rsidRPr="0097450A">
        <w:t xml:space="preserve"> and abundance</w:t>
      </w:r>
      <w:r>
        <w:t xml:space="preserve"> </w:t>
      </w:r>
      <w:r w:rsidR="00935F95" w:rsidRPr="0097450A">
        <w:t xml:space="preserve">with the set of </w:t>
      </w:r>
      <w:r w:rsidR="00884726">
        <w:t xml:space="preserve">explanatory </w:t>
      </w:r>
      <w:r w:rsidR="00935F95" w:rsidRPr="0097450A">
        <w:t xml:space="preserve">variables </w:t>
      </w:r>
      <w:r w:rsidR="00F165E0">
        <w:t xml:space="preserve">used in </w:t>
      </w:r>
      <w:r w:rsidR="006D1A56">
        <w:t>glm</w:t>
      </w:r>
      <w:r w:rsidR="0067264D">
        <w:t xml:space="preserve">s of </w:t>
      </w:r>
      <w:r w:rsidR="00F165E0">
        <w:t>SMI and body mass</w:t>
      </w:r>
      <w:r w:rsidR="00935F95" w:rsidRPr="0097450A">
        <w:t xml:space="preserve">. </w:t>
      </w:r>
      <w:r w:rsidR="00915142" w:rsidRPr="00A059D0">
        <w:rPr>
          <w:rFonts w:cstheme="majorBidi"/>
          <w:color w:val="000000"/>
        </w:rPr>
        <w:t xml:space="preserve">Due to a strong correlation between </w:t>
      </w:r>
      <w:commentRangeStart w:id="235"/>
      <w:r w:rsidR="00915142" w:rsidRPr="00A059D0">
        <w:rPr>
          <w:rFonts w:cstheme="majorBidi"/>
          <w:color w:val="000000"/>
        </w:rPr>
        <w:t xml:space="preserve">super population estimates </w:t>
      </w:r>
      <w:commentRangeEnd w:id="235"/>
      <w:r w:rsidR="00965DC8">
        <w:rPr>
          <w:rStyle w:val="CommentReference"/>
          <w:rFonts w:cs="Times New Roman"/>
        </w:rPr>
        <w:commentReference w:id="235"/>
      </w:r>
      <w:r w:rsidR="00915142" w:rsidRPr="00A059D0">
        <w:rPr>
          <w:rFonts w:cstheme="majorBidi"/>
          <w:color w:val="000000"/>
        </w:rPr>
        <w:t>and trapping rates per site (r</w:t>
      </w:r>
      <w:r w:rsidR="00F83D91">
        <w:rPr>
          <w:rFonts w:cstheme="majorBidi"/>
          <w:color w:val="000000"/>
        </w:rPr>
        <w:t xml:space="preserve"> </w:t>
      </w:r>
      <w:r w:rsidR="00915142" w:rsidRPr="00A059D0">
        <w:rPr>
          <w:rFonts w:cstheme="majorBidi"/>
          <w:color w:val="000000"/>
        </w:rPr>
        <w:t>=</w:t>
      </w:r>
      <w:r w:rsidR="00F83D91">
        <w:rPr>
          <w:rFonts w:cstheme="majorBidi"/>
          <w:color w:val="000000"/>
        </w:rPr>
        <w:t xml:space="preserve"> </w:t>
      </w:r>
      <w:r w:rsidR="00915142" w:rsidRPr="00A059D0">
        <w:rPr>
          <w:rFonts w:cstheme="majorBidi"/>
          <w:color w:val="000000"/>
        </w:rPr>
        <w:t>0.97 for roof rats and r</w:t>
      </w:r>
      <w:r w:rsidR="00F83D91">
        <w:rPr>
          <w:rFonts w:cstheme="majorBidi"/>
          <w:color w:val="000000"/>
        </w:rPr>
        <w:t xml:space="preserve"> </w:t>
      </w:r>
      <w:r w:rsidR="00915142" w:rsidRPr="00A059D0">
        <w:rPr>
          <w:rFonts w:cstheme="majorBidi"/>
          <w:color w:val="000000"/>
        </w:rPr>
        <w:t>=</w:t>
      </w:r>
      <w:r w:rsidR="00F83D91">
        <w:rPr>
          <w:rFonts w:cstheme="majorBidi"/>
          <w:color w:val="000000"/>
        </w:rPr>
        <w:t xml:space="preserve"> </w:t>
      </w:r>
      <w:r w:rsidR="00915142" w:rsidRPr="00A059D0">
        <w:rPr>
          <w:rFonts w:cstheme="majorBidi"/>
          <w:color w:val="000000"/>
        </w:rPr>
        <w:t>0.94 for Norway rats</w:t>
      </w:r>
      <w:r w:rsidR="00F83D91">
        <w:rPr>
          <w:rFonts w:cstheme="majorBidi"/>
          <w:color w:val="000000"/>
        </w:rPr>
        <w:t>, both p &lt; 0.05</w:t>
      </w:r>
      <w:r w:rsidR="00915142" w:rsidRPr="00A059D0">
        <w:rPr>
          <w:rFonts w:cstheme="majorBidi"/>
          <w:color w:val="000000"/>
        </w:rPr>
        <w:t xml:space="preserve">), we </w:t>
      </w:r>
      <w:r w:rsidR="00F165E0">
        <w:rPr>
          <w:rFonts w:cstheme="majorBidi"/>
          <w:color w:val="000000"/>
        </w:rPr>
        <w:t>focused on</w:t>
      </w:r>
      <w:r w:rsidR="00915142" w:rsidRPr="00A059D0">
        <w:rPr>
          <w:rFonts w:cstheme="majorBidi"/>
          <w:color w:val="000000"/>
        </w:rPr>
        <w:t xml:space="preserve"> </w:t>
      </w:r>
      <w:r w:rsidR="00915142">
        <w:rPr>
          <w:rFonts w:cstheme="majorBidi"/>
          <w:color w:val="000000"/>
        </w:rPr>
        <w:t xml:space="preserve">estimated </w:t>
      </w:r>
      <w:r w:rsidR="00915142" w:rsidRPr="00A059D0">
        <w:rPr>
          <w:rFonts w:cstheme="majorBidi"/>
          <w:color w:val="000000"/>
        </w:rPr>
        <w:t xml:space="preserve">population </w:t>
      </w:r>
      <w:r w:rsidR="00915142">
        <w:rPr>
          <w:rFonts w:cstheme="majorBidi"/>
          <w:color w:val="000000"/>
        </w:rPr>
        <w:t>sizes</w:t>
      </w:r>
      <w:r w:rsidR="00915142" w:rsidRPr="00A059D0">
        <w:rPr>
          <w:rFonts w:cstheme="majorBidi"/>
          <w:color w:val="000000"/>
        </w:rPr>
        <w:t xml:space="preserve"> </w:t>
      </w:r>
      <w:r w:rsidR="00F165E0">
        <w:rPr>
          <w:rFonts w:cstheme="majorBidi"/>
          <w:color w:val="000000"/>
        </w:rPr>
        <w:t>in our</w:t>
      </w:r>
      <w:r w:rsidR="00915142" w:rsidRPr="00A059D0">
        <w:rPr>
          <w:rFonts w:cstheme="majorBidi"/>
          <w:color w:val="000000"/>
        </w:rPr>
        <w:t xml:space="preserve"> regression analys</w:t>
      </w:r>
      <w:r w:rsidR="00F83D91">
        <w:rPr>
          <w:rFonts w:cstheme="majorBidi"/>
          <w:color w:val="000000"/>
        </w:rPr>
        <w:t>i</w:t>
      </w:r>
      <w:r w:rsidR="00915142" w:rsidRPr="00A059D0">
        <w:rPr>
          <w:rFonts w:cstheme="majorBidi"/>
          <w:color w:val="000000"/>
        </w:rPr>
        <w:t>s</w:t>
      </w:r>
      <w:r w:rsidR="006D1A56">
        <w:rPr>
          <w:rFonts w:cstheme="majorBidi"/>
          <w:color w:val="000000"/>
        </w:rPr>
        <w:t xml:space="preserve"> of abundance</w:t>
      </w:r>
      <w:r w:rsidR="00915142" w:rsidRPr="00A059D0">
        <w:rPr>
          <w:rFonts w:cstheme="majorBidi"/>
          <w:color w:val="000000"/>
        </w:rPr>
        <w:t xml:space="preserve">. </w:t>
      </w:r>
      <w:r w:rsidR="009B1AE2">
        <w:t>A</w:t>
      </w:r>
      <w:r w:rsidR="00685654" w:rsidRPr="00685654">
        <w:t xml:space="preserve">ll predictor variables </w:t>
      </w:r>
      <w:r w:rsidR="009B1AE2">
        <w:t xml:space="preserve">were standardized </w:t>
      </w:r>
      <w:r w:rsidR="00685654" w:rsidRPr="00685654">
        <w:t>to a mean of 0 and a variance of 1</w:t>
      </w:r>
      <w:r w:rsidR="00884726">
        <w:t xml:space="preserve"> </w:t>
      </w:r>
      <w:r w:rsidR="00685654" w:rsidRPr="00685654">
        <w:t xml:space="preserve">(Jackson et al. </w:t>
      </w:r>
      <w:r w:rsidR="00685654" w:rsidRPr="00685654">
        <w:lastRenderedPageBreak/>
        <w:t>2012)</w:t>
      </w:r>
      <w:r w:rsidR="006D1A56">
        <w:t>, and while</w:t>
      </w:r>
      <w:r w:rsidR="00685654">
        <w:t xml:space="preserve"> </w:t>
      </w:r>
      <w:r w:rsidR="006D1A56">
        <w:t>t</w:t>
      </w:r>
      <w:r w:rsidR="009E7BEC">
        <w:t>he</w:t>
      </w:r>
      <w:r w:rsidR="008077CE">
        <w:t xml:space="preserve"> </w:t>
      </w:r>
      <w:r w:rsidR="009E7BEC">
        <w:t>glm</w:t>
      </w:r>
      <w:r w:rsidR="00531CBB">
        <w:t>s</w:t>
      </w:r>
      <w:r w:rsidR="009E7BEC">
        <w:t xml:space="preserve"> for occupancy had a binomial error distribution</w:t>
      </w:r>
      <w:r w:rsidR="006D1A56">
        <w:t>,</w:t>
      </w:r>
      <w:r w:rsidR="009E7BEC">
        <w:t xml:space="preserve"> the </w:t>
      </w:r>
      <w:r w:rsidR="00685654">
        <w:t>glm</w:t>
      </w:r>
      <w:r w:rsidR="00531CBB">
        <w:t>s</w:t>
      </w:r>
      <w:r w:rsidR="00685654">
        <w:t xml:space="preserve"> </w:t>
      </w:r>
      <w:r w:rsidR="009E7BEC">
        <w:t xml:space="preserve">for abundance had </w:t>
      </w:r>
      <w:r w:rsidR="00685654">
        <w:t xml:space="preserve">a </w:t>
      </w:r>
      <w:r w:rsidR="009F5E63">
        <w:t>negative binomial</w:t>
      </w:r>
      <w:r w:rsidR="00685654">
        <w:t xml:space="preserve"> error distribution</w:t>
      </w:r>
      <w:r w:rsidR="00031679">
        <w:t xml:space="preserve">. </w:t>
      </w:r>
      <w:r w:rsidR="00F165E0">
        <w:t xml:space="preserve">AIC model selection was </w:t>
      </w:r>
      <w:r w:rsidR="006D1A56">
        <w:t xml:space="preserve">then </w:t>
      </w:r>
      <w:r w:rsidR="00F165E0">
        <w:t>undertaken as described above</w:t>
      </w:r>
      <w:r w:rsidR="00503BA3">
        <w:t>.</w:t>
      </w:r>
      <w:r w:rsidR="007761EE">
        <w:t xml:space="preserve"> </w:t>
      </w:r>
    </w:p>
    <w:p w14:paraId="3D0D0F66" w14:textId="77777777" w:rsidR="00103300" w:rsidRPr="00C46C97" w:rsidRDefault="00103300" w:rsidP="00E22873">
      <w:pPr>
        <w:spacing w:after="0" w:line="360" w:lineRule="auto"/>
        <w:rPr>
          <w:rFonts w:cstheme="majorBidi"/>
          <w:b/>
          <w:color w:val="000000"/>
        </w:rPr>
      </w:pPr>
    </w:p>
    <w:p w14:paraId="0E69118C" w14:textId="1F08C0E3" w:rsidR="00103300" w:rsidRPr="00B67B1F" w:rsidRDefault="009C3634" w:rsidP="00E22873">
      <w:pPr>
        <w:spacing w:after="0" w:line="360" w:lineRule="auto"/>
        <w:rPr>
          <w:rFonts w:cstheme="majorBidi"/>
          <w:b/>
          <w:i/>
          <w:color w:val="000000"/>
        </w:rPr>
      </w:pPr>
      <w:r w:rsidRPr="00C46C97">
        <w:rPr>
          <w:rFonts w:cstheme="majorBidi"/>
          <w:b/>
          <w:color w:val="000000"/>
        </w:rPr>
        <w:t>RESULTS</w:t>
      </w:r>
      <w:r w:rsidR="00D5331D" w:rsidRPr="00C46C97">
        <w:rPr>
          <w:rFonts w:cstheme="majorBidi"/>
          <w:b/>
          <w:color w:val="000000"/>
        </w:rPr>
        <w:t xml:space="preserve"> </w:t>
      </w:r>
    </w:p>
    <w:p w14:paraId="0D3FD06D" w14:textId="277D1A63" w:rsidR="00884DDF" w:rsidRDefault="004D2041" w:rsidP="00C46C97">
      <w:pPr>
        <w:spacing w:after="0" w:line="360" w:lineRule="auto"/>
        <w:jc w:val="both"/>
        <w:rPr>
          <w:rFonts w:cstheme="majorBidi"/>
          <w:color w:val="000000"/>
        </w:rPr>
      </w:pPr>
      <w:r w:rsidRPr="00B67B1F">
        <w:rPr>
          <w:rFonts w:cstheme="majorBidi"/>
          <w:b/>
          <w:i/>
          <w:color w:val="000000"/>
        </w:rPr>
        <w:t>Trapping</w:t>
      </w:r>
      <w:r w:rsidRPr="00B67B1F">
        <w:rPr>
          <w:rFonts w:cstheme="majorBidi"/>
          <w:color w:val="000000"/>
        </w:rPr>
        <w:t xml:space="preserve">. </w:t>
      </w:r>
      <w:bookmarkStart w:id="236" w:name="_Hlk523140583"/>
      <w:r w:rsidR="00C72E42">
        <w:rPr>
          <w:rFonts w:cstheme="majorBidi"/>
          <w:color w:val="000000"/>
        </w:rPr>
        <w:t>A</w:t>
      </w:r>
      <w:r w:rsidR="00F5368B" w:rsidRPr="00B67B1F">
        <w:rPr>
          <w:rFonts w:cstheme="majorBidi"/>
          <w:color w:val="000000"/>
        </w:rPr>
        <w:t xml:space="preserve"> total of </w:t>
      </w:r>
      <w:r w:rsidR="00B60374" w:rsidRPr="00B67B1F">
        <w:rPr>
          <w:rFonts w:cstheme="majorBidi"/>
          <w:color w:val="000000"/>
        </w:rPr>
        <w:t>94</w:t>
      </w:r>
      <w:r w:rsidR="00C72E42">
        <w:rPr>
          <w:rFonts w:cstheme="majorBidi"/>
          <w:color w:val="000000"/>
        </w:rPr>
        <w:t>3</w:t>
      </w:r>
      <w:ins w:id="237" w:author="Childs, James" w:date="2020-01-07T14:12:00Z">
        <w:r w:rsidR="00AE7F56">
          <w:rPr>
            <w:rFonts w:cstheme="majorBidi"/>
            <w:color w:val="000000"/>
          </w:rPr>
          <w:t xml:space="preserve"> (roof rats, n = 629; Norway</w:t>
        </w:r>
      </w:ins>
      <w:r w:rsidR="00B60374" w:rsidRPr="00B67B1F">
        <w:rPr>
          <w:rFonts w:cstheme="majorBidi"/>
          <w:color w:val="000000"/>
        </w:rPr>
        <w:t xml:space="preserve"> </w:t>
      </w:r>
      <w:ins w:id="238" w:author="Childs, James" w:date="2020-01-07T14:13:00Z">
        <w:r w:rsidR="00AE7F56">
          <w:rPr>
            <w:rFonts w:cstheme="majorBidi"/>
            <w:color w:val="000000"/>
          </w:rPr>
          <w:t>n = 314)</w:t>
        </w:r>
      </w:ins>
      <w:del w:id="239" w:author="Childs, James" w:date="2020-01-07T14:12:00Z">
        <w:r w:rsidRPr="00B67B1F" w:rsidDel="00FE39D3">
          <w:rPr>
            <w:rFonts w:cstheme="majorBidi"/>
            <w:color w:val="000000"/>
          </w:rPr>
          <w:delText>rats</w:delText>
        </w:r>
      </w:del>
      <w:ins w:id="240" w:author="jamieechilds@gmail.com" w:date="2020-01-05T11:39:00Z">
        <w:del w:id="241" w:author="Childs, James" w:date="2020-01-07T14:12:00Z">
          <w:r w:rsidR="000D5B9E" w:rsidDel="00FE39D3">
            <w:rPr>
              <w:rFonts w:cstheme="majorBidi"/>
              <w:color w:val="000000"/>
            </w:rPr>
            <w:delText xml:space="preserve"> within the genus </w:delText>
          </w:r>
          <w:r w:rsidR="000D5B9E" w:rsidRPr="000D5B9E" w:rsidDel="00FE39D3">
            <w:rPr>
              <w:rFonts w:cstheme="majorBidi"/>
              <w:i/>
              <w:color w:val="000000"/>
              <w:rPrChange w:id="242" w:author="jamieechilds@gmail.com" w:date="2020-01-05T11:39:00Z">
                <w:rPr>
                  <w:rFonts w:cstheme="majorBidi"/>
                  <w:color w:val="000000"/>
                </w:rPr>
              </w:rPrChange>
            </w:rPr>
            <w:delText>Rattus</w:delText>
          </w:r>
        </w:del>
      </w:ins>
      <w:del w:id="243" w:author="Childs, James" w:date="2020-01-07T14:12:00Z">
        <w:r w:rsidRPr="00B67B1F" w:rsidDel="00FE39D3">
          <w:rPr>
            <w:rFonts w:cstheme="majorBidi"/>
            <w:color w:val="000000"/>
          </w:rPr>
          <w:delText xml:space="preserve"> </w:delText>
        </w:r>
        <w:r w:rsidR="00C72E42" w:rsidDel="00FE39D3">
          <w:rPr>
            <w:rFonts w:cstheme="majorBidi"/>
            <w:color w:val="000000"/>
          </w:rPr>
          <w:delText>(</w:delText>
        </w:r>
      </w:del>
      <w:del w:id="244" w:author="Childs, James" w:date="2020-01-07T14:13:00Z">
        <w:r w:rsidR="00C72E42" w:rsidDel="00AE7F56">
          <w:rPr>
            <w:rFonts w:cstheme="majorBidi"/>
            <w:color w:val="000000"/>
          </w:rPr>
          <w:delText>Norway rats,</w:delText>
        </w:r>
      </w:del>
      <w:del w:id="245" w:author="Childs, James" w:date="2020-01-07T14:12:00Z">
        <w:r w:rsidR="00C72E42" w:rsidDel="00AE7F56">
          <w:rPr>
            <w:rFonts w:cstheme="majorBidi"/>
            <w:color w:val="000000"/>
          </w:rPr>
          <w:delText xml:space="preserve"> n = 314</w:delText>
        </w:r>
      </w:del>
      <w:del w:id="246" w:author="Childs, James" w:date="2020-01-07T14:13:00Z">
        <w:r w:rsidR="00C72E42" w:rsidDel="00AE7F56">
          <w:rPr>
            <w:rFonts w:cstheme="majorBidi"/>
            <w:color w:val="000000"/>
          </w:rPr>
          <w:delText xml:space="preserve">; </w:delText>
        </w:r>
      </w:del>
      <w:del w:id="247" w:author="Childs, James" w:date="2020-01-07T14:12:00Z">
        <w:r w:rsidR="00C72E42" w:rsidDel="00AE7F56">
          <w:rPr>
            <w:rFonts w:cstheme="majorBidi"/>
            <w:color w:val="000000"/>
          </w:rPr>
          <w:delText>roof rats, n = 629)</w:delText>
        </w:r>
      </w:del>
      <w:ins w:id="248" w:author="Childs, James" w:date="2020-01-07T14:13:00Z">
        <w:r w:rsidR="00AE7F56">
          <w:rPr>
            <w:rFonts w:cstheme="majorBidi"/>
            <w:color w:val="000000"/>
          </w:rPr>
          <w:t xml:space="preserve"> </w:t>
        </w:r>
      </w:ins>
      <w:del w:id="249" w:author="Childs, James" w:date="2020-01-07T14:12:00Z">
        <w:r w:rsidR="00C72E42" w:rsidDel="00AE7F56">
          <w:rPr>
            <w:rFonts w:cstheme="majorBidi"/>
            <w:color w:val="000000"/>
          </w:rPr>
          <w:delText xml:space="preserve"> </w:delText>
        </w:r>
      </w:del>
      <w:r w:rsidRPr="00B67B1F">
        <w:rPr>
          <w:rFonts w:cstheme="majorBidi"/>
          <w:color w:val="000000"/>
        </w:rPr>
        <w:t>were trapped over 5</w:t>
      </w:r>
      <w:r w:rsidR="00B60374" w:rsidRPr="00B67B1F">
        <w:rPr>
          <w:rFonts w:cstheme="majorBidi"/>
          <w:color w:val="000000"/>
        </w:rPr>
        <w:t>0</w:t>
      </w:r>
      <w:r w:rsidR="00021DF1" w:rsidRPr="00B67B1F">
        <w:rPr>
          <w:rFonts w:cstheme="majorBidi"/>
          <w:color w:val="000000"/>
        </w:rPr>
        <w:t>,</w:t>
      </w:r>
      <w:r w:rsidRPr="00B67B1F">
        <w:rPr>
          <w:rFonts w:cstheme="majorBidi"/>
          <w:color w:val="000000"/>
        </w:rPr>
        <w:t>56</w:t>
      </w:r>
      <w:r w:rsidR="00021DF1" w:rsidRPr="00B67B1F">
        <w:rPr>
          <w:rFonts w:cstheme="majorBidi"/>
          <w:color w:val="000000"/>
        </w:rPr>
        <w:t>6</w:t>
      </w:r>
      <w:r w:rsidRPr="00B67B1F">
        <w:rPr>
          <w:rFonts w:cstheme="majorBidi"/>
          <w:color w:val="000000"/>
        </w:rPr>
        <w:t xml:space="preserve"> trap-nights</w:t>
      </w:r>
      <w:del w:id="250" w:author="Childs, James" w:date="2020-01-07T14:13:00Z">
        <w:r w:rsidR="00C72E42" w:rsidDel="00AE7F56">
          <w:rPr>
            <w:rFonts w:cstheme="majorBidi"/>
            <w:color w:val="000000"/>
          </w:rPr>
          <w:delText xml:space="preserve"> d</w:delText>
        </w:r>
        <w:r w:rsidR="00C72E42" w:rsidRPr="00B67B1F" w:rsidDel="00AE7F56">
          <w:rPr>
            <w:rFonts w:cstheme="majorBidi"/>
            <w:color w:val="000000"/>
          </w:rPr>
          <w:delText>uring the study period</w:delText>
        </w:r>
      </w:del>
      <w:r w:rsidR="00C72E42">
        <w:rPr>
          <w:rFonts w:cstheme="majorBidi"/>
          <w:color w:val="000000"/>
        </w:rPr>
        <w:t xml:space="preserve">. </w:t>
      </w:r>
      <w:r w:rsidRPr="00B67B1F">
        <w:rPr>
          <w:rFonts w:cstheme="majorBidi"/>
          <w:color w:val="000000"/>
        </w:rPr>
        <w:t xml:space="preserve">Rats were captured in all </w:t>
      </w:r>
      <w:r w:rsidR="00F5368B" w:rsidRPr="00B67B1F">
        <w:rPr>
          <w:rFonts w:cstheme="majorBidi"/>
          <w:color w:val="000000"/>
        </w:rPr>
        <w:t xml:space="preserve">10 </w:t>
      </w:r>
      <w:r w:rsidRPr="00B67B1F">
        <w:rPr>
          <w:rFonts w:cstheme="majorBidi"/>
          <w:color w:val="000000"/>
        </w:rPr>
        <w:t>study areas</w:t>
      </w:r>
      <w:r w:rsidR="00F5368B" w:rsidRPr="00B67B1F">
        <w:rPr>
          <w:rFonts w:cstheme="majorBidi"/>
          <w:color w:val="000000"/>
        </w:rPr>
        <w:t xml:space="preserve"> and at</w:t>
      </w:r>
      <w:r w:rsidRPr="00B67B1F">
        <w:rPr>
          <w:rFonts w:cstheme="majorBidi"/>
          <w:color w:val="000000"/>
        </w:rPr>
        <w:t xml:space="preserve"> 7</w:t>
      </w:r>
      <w:r w:rsidR="00500398" w:rsidRPr="00B67B1F">
        <w:rPr>
          <w:rFonts w:cstheme="majorBidi"/>
          <w:color w:val="000000"/>
        </w:rPr>
        <w:t>7</w:t>
      </w:r>
      <w:r w:rsidRPr="00B67B1F">
        <w:rPr>
          <w:rFonts w:cstheme="majorBidi"/>
          <w:color w:val="000000"/>
        </w:rPr>
        <w:t xml:space="preserve"> of the 96 trapping sites (Figure </w:t>
      </w:r>
      <w:r w:rsidR="00610D41">
        <w:rPr>
          <w:rFonts w:cstheme="majorBidi"/>
          <w:color w:val="000000"/>
        </w:rPr>
        <w:t>1</w:t>
      </w:r>
      <w:r w:rsidRPr="00C46C97">
        <w:rPr>
          <w:rFonts w:cstheme="majorBidi"/>
          <w:color w:val="000000"/>
        </w:rPr>
        <w:t xml:space="preserve">). The overall trap success </w:t>
      </w:r>
      <w:r w:rsidR="00643EDF">
        <w:rPr>
          <w:rFonts w:cstheme="majorBidi"/>
          <w:color w:val="000000"/>
        </w:rPr>
        <w:t xml:space="preserve">rate </w:t>
      </w:r>
      <w:r w:rsidRPr="00C46C97">
        <w:rPr>
          <w:rFonts w:cstheme="majorBidi"/>
          <w:color w:val="000000"/>
        </w:rPr>
        <w:t xml:space="preserve">was 1.9%, </w:t>
      </w:r>
      <w:r w:rsidR="00345870" w:rsidRPr="00C46C97">
        <w:rPr>
          <w:rFonts w:cstheme="majorBidi"/>
          <w:color w:val="000000"/>
        </w:rPr>
        <w:t>al</w:t>
      </w:r>
      <w:r w:rsidRPr="00C46C97">
        <w:rPr>
          <w:rFonts w:cstheme="majorBidi"/>
          <w:color w:val="000000"/>
        </w:rPr>
        <w:t>though rates varied between sites, study areas and seasons</w:t>
      </w:r>
      <w:r w:rsidR="00F65947" w:rsidRPr="00C46C97">
        <w:rPr>
          <w:rFonts w:cstheme="majorBidi"/>
          <w:color w:val="000000"/>
        </w:rPr>
        <w:t xml:space="preserve"> (</w:t>
      </w:r>
      <w:r w:rsidR="00021DF1" w:rsidRPr="00B67B1F">
        <w:rPr>
          <w:rFonts w:cstheme="majorBidi"/>
          <w:color w:val="000000"/>
        </w:rPr>
        <w:t>T</w:t>
      </w:r>
      <w:r w:rsidR="00F65947" w:rsidRPr="00B67B1F">
        <w:rPr>
          <w:rFonts w:cstheme="majorBidi"/>
          <w:color w:val="000000"/>
        </w:rPr>
        <w:t>able</w:t>
      </w:r>
      <w:r w:rsidR="00021DF1" w:rsidRPr="00B67B1F">
        <w:rPr>
          <w:rFonts w:cstheme="majorBidi"/>
          <w:color w:val="000000"/>
        </w:rPr>
        <w:t xml:space="preserve"> </w:t>
      </w:r>
      <w:r w:rsidR="00610D41">
        <w:rPr>
          <w:rFonts w:cstheme="majorBidi"/>
          <w:color w:val="000000"/>
        </w:rPr>
        <w:t>2</w:t>
      </w:r>
      <w:r w:rsidR="00D25200">
        <w:rPr>
          <w:rFonts w:cstheme="majorBidi"/>
          <w:color w:val="000000"/>
        </w:rPr>
        <w:t>, Figure 1S</w:t>
      </w:r>
      <w:r w:rsidR="00F65947" w:rsidRPr="00C46C97">
        <w:rPr>
          <w:rFonts w:cstheme="majorBidi"/>
          <w:color w:val="000000"/>
        </w:rPr>
        <w:t>)</w:t>
      </w:r>
      <w:r w:rsidRPr="00C46C97">
        <w:rPr>
          <w:rFonts w:cstheme="majorBidi"/>
          <w:color w:val="000000"/>
        </w:rPr>
        <w:t xml:space="preserve">. </w:t>
      </w:r>
      <w:r w:rsidR="00D910A9">
        <w:rPr>
          <w:rFonts w:cstheme="majorBidi"/>
          <w:color w:val="000000"/>
        </w:rPr>
        <w:t xml:space="preserve">Besides </w:t>
      </w:r>
      <w:r w:rsidR="00C72E42">
        <w:rPr>
          <w:rFonts w:cstheme="majorBidi"/>
          <w:color w:val="000000"/>
        </w:rPr>
        <w:t>captur</w:t>
      </w:r>
      <w:r w:rsidR="00D910A9">
        <w:rPr>
          <w:rFonts w:cstheme="majorBidi"/>
          <w:color w:val="000000"/>
        </w:rPr>
        <w:t>ing</w:t>
      </w:r>
      <w:r w:rsidR="00C72E42">
        <w:rPr>
          <w:rFonts w:cstheme="majorBidi"/>
          <w:color w:val="000000"/>
        </w:rPr>
        <w:t xml:space="preserve"> </w:t>
      </w:r>
      <w:r w:rsidR="00610D41">
        <w:rPr>
          <w:rFonts w:cstheme="majorBidi"/>
          <w:color w:val="000000"/>
        </w:rPr>
        <w:t xml:space="preserve">Norway and roof rats, </w:t>
      </w:r>
      <w:r w:rsidR="00D910A9">
        <w:rPr>
          <w:rFonts w:cstheme="majorBidi"/>
          <w:color w:val="000000"/>
        </w:rPr>
        <w:t>we trapped a</w:t>
      </w:r>
      <w:r w:rsidR="00610D41">
        <w:rPr>
          <w:rFonts w:cstheme="majorBidi"/>
          <w:color w:val="000000"/>
        </w:rPr>
        <w:t xml:space="preserve"> number of</w:t>
      </w:r>
      <w:r w:rsidRPr="00C46C97">
        <w:rPr>
          <w:rFonts w:cstheme="majorBidi"/>
          <w:color w:val="000000"/>
        </w:rPr>
        <w:t xml:space="preserve"> </w:t>
      </w:r>
      <w:r w:rsidR="00610D41">
        <w:rPr>
          <w:rFonts w:cstheme="majorBidi"/>
          <w:color w:val="000000"/>
        </w:rPr>
        <w:t>n</w:t>
      </w:r>
      <w:r w:rsidRPr="00C46C97">
        <w:rPr>
          <w:rFonts w:cstheme="majorBidi"/>
          <w:color w:val="000000"/>
        </w:rPr>
        <w:t>on-target species</w:t>
      </w:r>
      <w:r w:rsidR="00610D41">
        <w:rPr>
          <w:rFonts w:cstheme="majorBidi"/>
          <w:color w:val="000000"/>
        </w:rPr>
        <w:t>,</w:t>
      </w:r>
      <w:r w:rsidRPr="00C46C97">
        <w:rPr>
          <w:rFonts w:cstheme="majorBidi"/>
          <w:color w:val="000000"/>
        </w:rPr>
        <w:t xml:space="preserve"> includ</w:t>
      </w:r>
      <w:r w:rsidR="00610D41">
        <w:rPr>
          <w:rFonts w:cstheme="majorBidi"/>
          <w:color w:val="000000"/>
        </w:rPr>
        <w:t>ing:</w:t>
      </w:r>
      <w:r w:rsidRPr="00C46C97">
        <w:rPr>
          <w:rFonts w:cstheme="majorBidi"/>
          <w:color w:val="000000"/>
        </w:rPr>
        <w:t xml:space="preserve"> cotton rats, rice rats, raccoons, opossums, </w:t>
      </w:r>
      <w:r w:rsidR="00021DF1" w:rsidRPr="00C46C97">
        <w:rPr>
          <w:rFonts w:cstheme="majorBidi"/>
          <w:color w:val="000000"/>
        </w:rPr>
        <w:t xml:space="preserve">house cats, </w:t>
      </w:r>
      <w:r w:rsidR="00610D41">
        <w:rPr>
          <w:rFonts w:cstheme="majorBidi"/>
          <w:color w:val="000000"/>
        </w:rPr>
        <w:t>and an</w:t>
      </w:r>
      <w:r w:rsidR="00021DF1" w:rsidRPr="00C46C97">
        <w:rPr>
          <w:rFonts w:cstheme="majorBidi"/>
          <w:color w:val="000000"/>
        </w:rPr>
        <w:t xml:space="preserve"> assortment of </w:t>
      </w:r>
      <w:r w:rsidRPr="00C46C97">
        <w:rPr>
          <w:rFonts w:cstheme="majorBidi"/>
          <w:color w:val="000000"/>
        </w:rPr>
        <w:t xml:space="preserve">birds, toads, squirrels, </w:t>
      </w:r>
      <w:ins w:id="251" w:author="Peterson, Anna Christine" w:date="2019-12-24T08:59:00Z">
        <w:r w:rsidR="00A76B79">
          <w:rPr>
            <w:rFonts w:cstheme="majorBidi"/>
            <w:color w:val="000000"/>
          </w:rPr>
          <w:t xml:space="preserve">turtles, </w:t>
        </w:r>
      </w:ins>
      <w:r w:rsidRPr="00C46C97">
        <w:rPr>
          <w:rFonts w:cstheme="majorBidi"/>
          <w:color w:val="000000"/>
        </w:rPr>
        <w:t xml:space="preserve">and snakes. </w:t>
      </w:r>
      <w:bookmarkEnd w:id="236"/>
    </w:p>
    <w:p w14:paraId="7067BF49" w14:textId="77777777" w:rsidR="00884DDF" w:rsidRDefault="00884DDF" w:rsidP="00C46C97">
      <w:pPr>
        <w:spacing w:after="0" w:line="360" w:lineRule="auto"/>
        <w:jc w:val="both"/>
        <w:rPr>
          <w:rFonts w:cstheme="majorBidi"/>
          <w:color w:val="000000"/>
        </w:rPr>
      </w:pPr>
    </w:p>
    <w:p w14:paraId="64275D4B" w14:textId="0AB4793C" w:rsidR="00D25200" w:rsidRPr="00C37C2F" w:rsidRDefault="000A12A3" w:rsidP="00D25200">
      <w:pPr>
        <w:spacing w:after="0" w:line="360" w:lineRule="auto"/>
        <w:jc w:val="both"/>
        <w:rPr>
          <w:rFonts w:cstheme="majorBidi"/>
        </w:rPr>
      </w:pPr>
      <w:ins w:id="252" w:author="Childs, James" w:date="2020-01-07T17:20:00Z">
        <w:r>
          <w:rPr>
            <w:rFonts w:cstheme="majorBidi"/>
            <w:b/>
            <w:i/>
          </w:rPr>
          <w:t>D</w:t>
        </w:r>
      </w:ins>
      <w:del w:id="253" w:author="Childs, James" w:date="2020-01-07T17:20:00Z">
        <w:r w:rsidR="00884DDF" w:rsidDel="000A12A3">
          <w:rPr>
            <w:rFonts w:cstheme="majorBidi"/>
            <w:b/>
            <w:i/>
          </w:rPr>
          <w:delText>Estimates of</w:delText>
        </w:r>
        <w:r w:rsidR="00884DDF" w:rsidRPr="00C46C97" w:rsidDel="000A12A3">
          <w:rPr>
            <w:rFonts w:cstheme="majorBidi"/>
            <w:b/>
            <w:i/>
          </w:rPr>
          <w:delText xml:space="preserve"> </w:delText>
        </w:r>
      </w:del>
      <w:ins w:id="254" w:author="Childs, James" w:date="2020-01-07T17:20:00Z">
        <w:r>
          <w:rPr>
            <w:rFonts w:cstheme="majorBidi"/>
            <w:b/>
            <w:i/>
          </w:rPr>
          <w:t xml:space="preserve">emographic and </w:t>
        </w:r>
      </w:ins>
      <w:r w:rsidR="00884DDF" w:rsidRPr="00C46C97">
        <w:rPr>
          <w:rFonts w:cstheme="majorBidi"/>
          <w:b/>
          <w:i/>
        </w:rPr>
        <w:t>individual attributes</w:t>
      </w:r>
      <w:r w:rsidR="00884DDF" w:rsidRPr="00C46C97">
        <w:rPr>
          <w:rFonts w:cstheme="majorBidi"/>
          <w:color w:val="000000"/>
        </w:rPr>
        <w:t xml:space="preserve">. </w:t>
      </w:r>
      <w:r w:rsidR="008F4AD8" w:rsidRPr="00C46C97">
        <w:rPr>
          <w:rFonts w:cstheme="majorBidi"/>
          <w:color w:val="000000"/>
        </w:rPr>
        <w:t xml:space="preserve">Of the </w:t>
      </w:r>
      <w:ins w:id="255" w:author="jamieechilds@gmail.com" w:date="2020-01-05T11:41:00Z">
        <w:r w:rsidR="00FB6F4F">
          <w:rPr>
            <w:rFonts w:cstheme="majorBidi"/>
            <w:color w:val="000000"/>
          </w:rPr>
          <w:t>roof</w:t>
        </w:r>
        <w:r w:rsidR="00FB6F4F" w:rsidRPr="00B849E5">
          <w:rPr>
            <w:rFonts w:cstheme="majorBidi"/>
            <w:color w:val="000000"/>
          </w:rPr>
          <w:t xml:space="preserve"> rats trapped </w:t>
        </w:r>
        <w:r w:rsidR="00FB6F4F" w:rsidRPr="00C46C97">
          <w:rPr>
            <w:rFonts w:cstheme="majorBidi"/>
            <w:color w:val="000000"/>
          </w:rPr>
          <w:t>291 were male and 330 were female</w:t>
        </w:r>
      </w:ins>
      <w:ins w:id="256" w:author="jamieechilds@gmail.com" w:date="2020-01-05T11:49:00Z">
        <w:r w:rsidR="00FB6F4F">
          <w:rPr>
            <w:rFonts w:cstheme="majorBidi"/>
            <w:color w:val="000000"/>
          </w:rPr>
          <w:t xml:space="preserve"> </w:t>
        </w:r>
      </w:ins>
      <w:ins w:id="257" w:author="jamieechilds@gmail.com" w:date="2020-01-05T11:51:00Z">
        <w:r w:rsidR="003277F2">
          <w:rPr>
            <w:rFonts w:cstheme="majorBidi"/>
            <w:color w:val="000000"/>
          </w:rPr>
          <w:t>and</w:t>
        </w:r>
      </w:ins>
      <w:ins w:id="258" w:author="jamieechilds@gmail.com" w:date="2020-01-05T11:50:00Z">
        <w:r w:rsidR="003277F2">
          <w:rPr>
            <w:rFonts w:cstheme="majorBidi"/>
            <w:color w:val="000000"/>
          </w:rPr>
          <w:t xml:space="preserve"> </w:t>
        </w:r>
      </w:ins>
      <w:ins w:id="259" w:author="Childs, James" w:date="2020-01-07T17:13:00Z">
        <w:r w:rsidR="001016ED">
          <w:rPr>
            <w:rFonts w:cstheme="majorBidi"/>
            <w:color w:val="000000"/>
          </w:rPr>
          <w:t xml:space="preserve">among </w:t>
        </w:r>
        <w:r w:rsidR="001016ED" w:rsidRPr="00C46C97">
          <w:rPr>
            <w:rFonts w:cstheme="majorBidi"/>
            <w:color w:val="000000"/>
          </w:rPr>
          <w:t>Norway rats</w:t>
        </w:r>
        <w:r w:rsidR="001016ED">
          <w:rPr>
            <w:rFonts w:cstheme="majorBidi"/>
            <w:color w:val="000000"/>
          </w:rPr>
          <w:t xml:space="preserve"> </w:t>
        </w:r>
      </w:ins>
      <w:ins w:id="260" w:author="jamieechilds@gmail.com" w:date="2020-01-05T11:51:00Z">
        <w:r w:rsidR="003277F2">
          <w:rPr>
            <w:rFonts w:cstheme="majorBidi"/>
            <w:color w:val="000000"/>
          </w:rPr>
          <w:t xml:space="preserve">153 </w:t>
        </w:r>
      </w:ins>
      <w:del w:id="261" w:author="Childs, James" w:date="2020-01-07T17:13:00Z">
        <w:r w:rsidR="008F4AD8" w:rsidRPr="00C46C97" w:rsidDel="001016ED">
          <w:rPr>
            <w:rFonts w:cstheme="majorBidi"/>
            <w:color w:val="000000"/>
          </w:rPr>
          <w:delText xml:space="preserve">Norway rats </w:delText>
        </w:r>
      </w:del>
      <w:del w:id="262" w:author="jamieechilds@gmail.com" w:date="2020-01-05T11:46:00Z">
        <w:r w:rsidR="008F4AD8" w:rsidRPr="00C46C97" w:rsidDel="00FB6F4F">
          <w:rPr>
            <w:rFonts w:cstheme="majorBidi"/>
            <w:color w:val="000000"/>
          </w:rPr>
          <w:delText>trapped</w:delText>
        </w:r>
      </w:del>
      <w:del w:id="263" w:author="jamieechilds@gmail.com" w:date="2020-01-05T11:43:00Z">
        <w:r w:rsidR="008F4AD8" w:rsidRPr="00C46C97" w:rsidDel="00FB6F4F">
          <w:rPr>
            <w:rFonts w:cstheme="majorBidi"/>
            <w:color w:val="000000"/>
          </w:rPr>
          <w:delText xml:space="preserve">, </w:delText>
        </w:r>
      </w:del>
      <w:del w:id="264" w:author="jamieechilds@gmail.com" w:date="2020-01-05T11:51:00Z">
        <w:r w:rsidR="008F4AD8" w:rsidRPr="00C46C97" w:rsidDel="003277F2">
          <w:rPr>
            <w:rFonts w:cstheme="majorBidi"/>
            <w:color w:val="000000"/>
          </w:rPr>
          <w:delText>15</w:delText>
        </w:r>
        <w:r w:rsidR="00B402FE" w:rsidRPr="00C46C97" w:rsidDel="003277F2">
          <w:rPr>
            <w:rFonts w:cstheme="majorBidi"/>
            <w:color w:val="000000"/>
          </w:rPr>
          <w:delText>3</w:delText>
        </w:r>
        <w:r w:rsidR="008F4AD8" w:rsidRPr="00C46C97" w:rsidDel="003277F2">
          <w:rPr>
            <w:rFonts w:cstheme="majorBidi"/>
            <w:color w:val="000000"/>
          </w:rPr>
          <w:delText xml:space="preserve"> </w:delText>
        </w:r>
      </w:del>
      <w:ins w:id="265" w:author="jamieechilds@gmail.com" w:date="2020-01-05T11:50:00Z">
        <w:r w:rsidR="003277F2">
          <w:rPr>
            <w:rFonts w:cstheme="majorBidi"/>
            <w:color w:val="000000"/>
          </w:rPr>
          <w:t xml:space="preserve">were </w:t>
        </w:r>
      </w:ins>
      <w:del w:id="266" w:author="jamieechilds@gmail.com" w:date="2020-01-05T11:43:00Z">
        <w:r w:rsidR="008F4AD8" w:rsidRPr="00C46C97" w:rsidDel="00FB6F4F">
          <w:rPr>
            <w:rFonts w:cstheme="majorBidi"/>
            <w:color w:val="000000"/>
          </w:rPr>
          <w:delText xml:space="preserve">were </w:delText>
        </w:r>
      </w:del>
      <w:del w:id="267" w:author="jamieechilds@gmail.com" w:date="2020-01-05T11:40:00Z">
        <w:r w:rsidR="008F4AD8" w:rsidRPr="00C46C97" w:rsidDel="00FB6F4F">
          <w:rPr>
            <w:rFonts w:cstheme="majorBidi"/>
            <w:color w:val="000000"/>
          </w:rPr>
          <w:delText xml:space="preserve">discernibly </w:delText>
        </w:r>
      </w:del>
      <w:r w:rsidR="008F4AD8" w:rsidRPr="00C46C97">
        <w:rPr>
          <w:rFonts w:cstheme="majorBidi"/>
          <w:color w:val="000000"/>
        </w:rPr>
        <w:t>male and 15</w:t>
      </w:r>
      <w:r w:rsidR="00B402FE" w:rsidRPr="00C46C97">
        <w:rPr>
          <w:rFonts w:cstheme="majorBidi"/>
          <w:color w:val="000000"/>
        </w:rPr>
        <w:t>7</w:t>
      </w:r>
      <w:r w:rsidR="008F4AD8" w:rsidRPr="00C46C97">
        <w:rPr>
          <w:rFonts w:cstheme="majorBidi"/>
          <w:color w:val="000000"/>
        </w:rPr>
        <w:t xml:space="preserve"> </w:t>
      </w:r>
      <w:del w:id="268" w:author="jamieechilds@gmail.com" w:date="2020-01-05T11:43:00Z">
        <w:r w:rsidR="008F4AD8" w:rsidRPr="00C46C97" w:rsidDel="00FB6F4F">
          <w:rPr>
            <w:rFonts w:cstheme="majorBidi"/>
            <w:color w:val="000000"/>
          </w:rPr>
          <w:delText xml:space="preserve">were </w:delText>
        </w:r>
      </w:del>
      <w:del w:id="269" w:author="jamieechilds@gmail.com" w:date="2020-01-05T11:40:00Z">
        <w:r w:rsidR="008F4AD8" w:rsidRPr="00C46C97" w:rsidDel="00FB6F4F">
          <w:rPr>
            <w:rFonts w:cstheme="majorBidi"/>
            <w:color w:val="000000"/>
          </w:rPr>
          <w:delText xml:space="preserve">discernibly </w:delText>
        </w:r>
      </w:del>
      <w:r w:rsidR="008F4AD8" w:rsidRPr="00C46C97">
        <w:rPr>
          <w:rFonts w:cstheme="majorBidi"/>
          <w:color w:val="000000"/>
        </w:rPr>
        <w:t>female</w:t>
      </w:r>
      <w:del w:id="270" w:author="jamieechilds@gmail.com" w:date="2020-01-05T11:40:00Z">
        <w:r w:rsidR="008F4AD8" w:rsidRPr="00C46C97" w:rsidDel="00FB6F4F">
          <w:rPr>
            <w:rFonts w:cstheme="majorBidi"/>
            <w:color w:val="000000"/>
          </w:rPr>
          <w:delText>s</w:delText>
        </w:r>
      </w:del>
      <w:r w:rsidR="0018087E">
        <w:rPr>
          <w:rFonts w:cstheme="majorBidi"/>
          <w:color w:val="000000"/>
        </w:rPr>
        <w:t xml:space="preserve">. </w:t>
      </w:r>
      <w:del w:id="271" w:author="jamieechilds@gmail.com" w:date="2020-01-05T11:51:00Z">
        <w:r w:rsidR="00C22D4C" w:rsidRPr="00B849E5" w:rsidDel="003277F2">
          <w:rPr>
            <w:rFonts w:cstheme="majorBidi"/>
            <w:color w:val="000000"/>
          </w:rPr>
          <w:delText>Of the</w:delText>
        </w:r>
      </w:del>
      <w:del w:id="272" w:author="jamieechilds@gmail.com" w:date="2020-01-05T11:41:00Z">
        <w:r w:rsidR="00C22D4C" w:rsidRPr="00B849E5" w:rsidDel="00FB6F4F">
          <w:rPr>
            <w:rFonts w:cstheme="majorBidi"/>
            <w:color w:val="000000"/>
          </w:rPr>
          <w:delText xml:space="preserve"> </w:delText>
        </w:r>
        <w:r w:rsidR="00C22D4C" w:rsidDel="00FB6F4F">
          <w:rPr>
            <w:rFonts w:cstheme="majorBidi"/>
            <w:color w:val="000000"/>
          </w:rPr>
          <w:delText>roof</w:delText>
        </w:r>
        <w:r w:rsidR="00C22D4C" w:rsidRPr="00B849E5" w:rsidDel="00FB6F4F">
          <w:rPr>
            <w:rFonts w:cstheme="majorBidi"/>
            <w:color w:val="000000"/>
          </w:rPr>
          <w:delText xml:space="preserve"> rats trapped, </w:delText>
        </w:r>
        <w:r w:rsidR="00C22D4C" w:rsidRPr="00C46C97" w:rsidDel="00FB6F4F">
          <w:rPr>
            <w:rFonts w:cstheme="majorBidi"/>
            <w:color w:val="000000"/>
          </w:rPr>
          <w:delText xml:space="preserve">291 </w:delText>
        </w:r>
        <w:r w:rsidR="00C22D4C" w:rsidDel="00FB6F4F">
          <w:rPr>
            <w:rFonts w:cstheme="majorBidi"/>
            <w:color w:val="000000"/>
          </w:rPr>
          <w:delText xml:space="preserve">individuals </w:delText>
        </w:r>
        <w:r w:rsidR="00C22D4C" w:rsidRPr="00C46C97" w:rsidDel="00FB6F4F">
          <w:rPr>
            <w:rFonts w:cstheme="majorBidi"/>
            <w:color w:val="000000"/>
          </w:rPr>
          <w:delText>were discernibly male and 330 were discernibly females</w:delText>
        </w:r>
      </w:del>
      <w:del w:id="273" w:author="jamieechilds@gmail.com" w:date="2020-01-05T11:51:00Z">
        <w:r w:rsidR="00C22D4C" w:rsidRPr="00C46C97" w:rsidDel="003277F2">
          <w:rPr>
            <w:rFonts w:cstheme="majorBidi"/>
            <w:color w:val="000000"/>
          </w:rPr>
          <w:delText xml:space="preserve">. </w:delText>
        </w:r>
      </w:del>
      <w:r w:rsidR="00D910A9">
        <w:rPr>
          <w:rFonts w:cstheme="majorBidi"/>
          <w:color w:val="000000"/>
        </w:rPr>
        <w:t>T</w:t>
      </w:r>
      <w:r w:rsidR="00C22D4C">
        <w:rPr>
          <w:rFonts w:cstheme="majorBidi"/>
          <w:color w:val="000000"/>
        </w:rPr>
        <w:t xml:space="preserve">he proportion of </w:t>
      </w:r>
      <w:ins w:id="274" w:author="Childs, James" w:date="2020-01-07T17:18:00Z">
        <w:r w:rsidR="001016ED">
          <w:rPr>
            <w:rFonts w:cstheme="majorBidi"/>
            <w:color w:val="000000"/>
          </w:rPr>
          <w:t xml:space="preserve">trapped </w:t>
        </w:r>
      </w:ins>
      <w:r w:rsidR="00C22D4C">
        <w:rPr>
          <w:rFonts w:cstheme="majorBidi"/>
          <w:color w:val="000000"/>
        </w:rPr>
        <w:t>males</w:t>
      </w:r>
      <w:ins w:id="275" w:author="Childs, James" w:date="2020-01-07T17:14:00Z">
        <w:r w:rsidR="001016ED">
          <w:rPr>
            <w:rFonts w:cstheme="majorBidi"/>
            <w:color w:val="000000"/>
          </w:rPr>
          <w:t>-to-</w:t>
        </w:r>
      </w:ins>
      <w:del w:id="276" w:author="Childs, James" w:date="2020-01-07T17:14:00Z">
        <w:r w:rsidR="00C22D4C" w:rsidDel="001016ED">
          <w:rPr>
            <w:rFonts w:cstheme="majorBidi"/>
            <w:color w:val="000000"/>
          </w:rPr>
          <w:delText xml:space="preserve"> and </w:delText>
        </w:r>
      </w:del>
      <w:r w:rsidR="00C22D4C">
        <w:rPr>
          <w:rFonts w:cstheme="majorBidi"/>
          <w:color w:val="000000"/>
        </w:rPr>
        <w:t>females</w:t>
      </w:r>
      <w:ins w:id="277" w:author="Childs, James" w:date="2020-01-07T17:15:00Z">
        <w:r w:rsidR="001016ED">
          <w:rPr>
            <w:rFonts w:cstheme="majorBidi"/>
            <w:color w:val="000000"/>
          </w:rPr>
          <w:t xml:space="preserve"> </w:t>
        </w:r>
      </w:ins>
      <w:del w:id="278" w:author="Childs, James" w:date="2020-01-07T17:18:00Z">
        <w:r w:rsidR="00C22D4C" w:rsidDel="001016ED">
          <w:rPr>
            <w:rFonts w:cstheme="majorBidi"/>
            <w:color w:val="000000"/>
          </w:rPr>
          <w:delText xml:space="preserve"> </w:delText>
        </w:r>
      </w:del>
      <w:r w:rsidR="00C22D4C">
        <w:rPr>
          <w:rFonts w:cstheme="majorBidi"/>
          <w:color w:val="000000"/>
        </w:rPr>
        <w:t>did not differ</w:t>
      </w:r>
      <w:ins w:id="279" w:author="Childs, James" w:date="2020-01-07T17:14:00Z">
        <w:r w:rsidR="001016ED">
          <w:rPr>
            <w:rFonts w:cstheme="majorBidi"/>
            <w:color w:val="000000"/>
          </w:rPr>
          <w:t xml:space="preserve"> by species</w:t>
        </w:r>
      </w:ins>
      <w:ins w:id="280" w:author="Childs, James" w:date="2020-01-08T13:45:00Z">
        <w:r w:rsidR="00E30890">
          <w:rPr>
            <w:rFonts w:cstheme="majorBidi"/>
            <w:color w:val="000000"/>
          </w:rPr>
          <w:t xml:space="preserve">, </w:t>
        </w:r>
      </w:ins>
      <w:del w:id="281" w:author="Childs, James" w:date="2020-01-07T17:16:00Z">
        <w:r w:rsidR="00C22D4C" w:rsidDel="001016ED">
          <w:rPr>
            <w:rFonts w:cstheme="majorBidi"/>
            <w:color w:val="000000"/>
          </w:rPr>
          <w:delText xml:space="preserve"> </w:delText>
        </w:r>
      </w:del>
      <w:ins w:id="282" w:author="Childs, James" w:date="2020-01-07T17:15:00Z">
        <w:r w:rsidR="001016ED" w:rsidRPr="001016ED">
          <w:rPr>
            <w:rFonts w:cstheme="majorBidi"/>
            <w:color w:val="000000"/>
          </w:rPr>
          <w:t xml:space="preserve"> </w:t>
        </w:r>
        <w:r w:rsidR="001016ED">
          <w:rPr>
            <w:rFonts w:cstheme="majorBidi"/>
            <w:color w:val="000000"/>
          </w:rPr>
          <w:t>study area</w:t>
        </w:r>
      </w:ins>
      <w:ins w:id="283" w:author="Childs, James" w:date="2020-01-07T17:16:00Z">
        <w:r w:rsidR="001016ED">
          <w:rPr>
            <w:rFonts w:cstheme="majorBidi"/>
            <w:color w:val="000000"/>
          </w:rPr>
          <w:t xml:space="preserve"> </w:t>
        </w:r>
      </w:ins>
      <w:del w:id="284" w:author="Childs, James" w:date="2020-01-07T17:15:00Z">
        <w:r w:rsidR="00C22D4C" w:rsidDel="001016ED">
          <w:rPr>
            <w:rFonts w:cstheme="majorBidi"/>
            <w:color w:val="000000"/>
          </w:rPr>
          <w:delText>b</w:delText>
        </w:r>
      </w:del>
      <w:r w:rsidR="00C22D4C">
        <w:rPr>
          <w:rFonts w:cstheme="majorBidi"/>
          <w:color w:val="000000"/>
        </w:rPr>
        <w:t xml:space="preserve">y </w:t>
      </w:r>
      <w:ins w:id="285" w:author="Childs, James" w:date="2020-01-07T17:17:00Z">
        <w:r w:rsidR="001016ED">
          <w:rPr>
            <w:rFonts w:cstheme="majorBidi"/>
            <w:color w:val="000000"/>
          </w:rPr>
          <w:t xml:space="preserve">or by </w:t>
        </w:r>
      </w:ins>
      <w:r w:rsidR="00C22D4C">
        <w:rPr>
          <w:rFonts w:cstheme="majorBidi"/>
          <w:color w:val="000000"/>
        </w:rPr>
        <w:t>season</w:t>
      </w:r>
      <w:del w:id="286" w:author="Childs, James" w:date="2020-01-07T17:14:00Z">
        <w:r w:rsidR="00C22D4C" w:rsidDel="001016ED">
          <w:rPr>
            <w:rFonts w:cstheme="majorBidi"/>
            <w:color w:val="000000"/>
          </w:rPr>
          <w:delText xml:space="preserve">, </w:delText>
        </w:r>
        <w:r w:rsidR="006D1A56" w:rsidDel="001016ED">
          <w:rPr>
            <w:rFonts w:cstheme="majorBidi"/>
            <w:color w:val="000000"/>
          </w:rPr>
          <w:delText xml:space="preserve">study </w:delText>
        </w:r>
        <w:r w:rsidR="00C22D4C" w:rsidDel="001016ED">
          <w:rPr>
            <w:rFonts w:cstheme="majorBidi"/>
            <w:color w:val="000000"/>
          </w:rPr>
          <w:delText>area</w:delText>
        </w:r>
      </w:del>
      <w:del w:id="287" w:author="Childs, James" w:date="2020-01-07T17:17:00Z">
        <w:r w:rsidR="00C72E42" w:rsidDel="001016ED">
          <w:rPr>
            <w:rFonts w:cstheme="majorBidi"/>
            <w:color w:val="000000"/>
          </w:rPr>
          <w:delText>, or by species</w:delText>
        </w:r>
        <w:r w:rsidR="00C22D4C" w:rsidDel="001016ED">
          <w:rPr>
            <w:rFonts w:cstheme="majorBidi"/>
            <w:color w:val="000000"/>
          </w:rPr>
          <w:delText xml:space="preserve"> </w:delText>
        </w:r>
      </w:del>
      <w:r w:rsidR="00C22D4C">
        <w:rPr>
          <w:rFonts w:cstheme="majorBidi"/>
          <w:color w:val="000000"/>
        </w:rPr>
        <w:t xml:space="preserve">(all, p &gt; 0.05). </w:t>
      </w:r>
      <w:moveFromRangeStart w:id="288" w:author="Childs, James" w:date="2020-01-07T17:19:00Z" w:name="move29310002"/>
      <w:moveFrom w:id="289" w:author="Childs, James" w:date="2020-01-07T17:19:00Z">
        <w:r w:rsidR="00884DDF" w:rsidDel="000A12A3">
          <w:rPr>
            <w:rFonts w:cstheme="majorBidi"/>
          </w:rPr>
          <w:t>T</w:t>
        </w:r>
        <w:r w:rsidR="0018087E" w:rsidDel="000A12A3">
          <w:rPr>
            <w:rFonts w:cstheme="majorBidi"/>
          </w:rPr>
          <w:t>he</w:t>
        </w:r>
        <w:r w:rsidR="0018087E" w:rsidRPr="00B849E5" w:rsidDel="000A12A3">
          <w:rPr>
            <w:rFonts w:cstheme="majorBidi"/>
          </w:rPr>
          <w:t xml:space="preserve"> mean </w:t>
        </w:r>
        <w:r w:rsidR="00D910A9" w:rsidDel="000A12A3">
          <w:rPr>
            <w:rFonts w:cstheme="majorBidi"/>
          </w:rPr>
          <w:t xml:space="preserve">body </w:t>
        </w:r>
        <w:r w:rsidR="0018087E" w:rsidRPr="00B849E5" w:rsidDel="000A12A3">
          <w:rPr>
            <w:rFonts w:cstheme="majorBidi"/>
          </w:rPr>
          <w:t>mass of Norway rats was 226.1 g (se = 5.9</w:t>
        </w:r>
        <w:r w:rsidR="001D5566" w:rsidDel="000A12A3">
          <w:rPr>
            <w:rFonts w:cstheme="majorBidi"/>
          </w:rPr>
          <w:t xml:space="preserve">) </w:t>
        </w:r>
        <w:r w:rsidR="00884DDF" w:rsidDel="000A12A3">
          <w:rPr>
            <w:rFonts w:cstheme="majorBidi"/>
          </w:rPr>
          <w:t>and</w:t>
        </w:r>
        <w:r w:rsidR="005F26B5" w:rsidDel="000A12A3">
          <w:rPr>
            <w:rFonts w:cstheme="majorBidi"/>
          </w:rPr>
          <w:t xml:space="preserve"> </w:t>
        </w:r>
        <w:r w:rsidR="00884DDF" w:rsidDel="000A12A3">
          <w:rPr>
            <w:rFonts w:cstheme="majorBidi"/>
          </w:rPr>
          <w:t>the</w:t>
        </w:r>
        <w:r w:rsidR="005F26B5" w:rsidDel="000A12A3">
          <w:rPr>
            <w:rFonts w:cstheme="majorBidi"/>
          </w:rPr>
          <w:t xml:space="preserve"> mean SMI </w:t>
        </w:r>
        <w:r w:rsidR="00884DDF" w:rsidDel="000A12A3">
          <w:rPr>
            <w:rFonts w:cstheme="majorBidi"/>
          </w:rPr>
          <w:t>was</w:t>
        </w:r>
        <w:r w:rsidR="005F26B5" w:rsidDel="000A12A3">
          <w:rPr>
            <w:rFonts w:cstheme="majorBidi"/>
          </w:rPr>
          <w:t xml:space="preserve"> 214</w:t>
        </w:r>
        <w:r w:rsidR="003664B0" w:rsidDel="000A12A3">
          <w:rPr>
            <w:rFonts w:cstheme="majorBidi"/>
          </w:rPr>
          <w:t xml:space="preserve"> (Figure 2S)</w:t>
        </w:r>
        <w:r w:rsidR="005F26B5" w:rsidDel="000A12A3">
          <w:rPr>
            <w:rFonts w:cstheme="majorBidi"/>
          </w:rPr>
          <w:t>.</w:t>
        </w:r>
        <w:r w:rsidR="00C46C97" w:rsidDel="000A12A3">
          <w:rPr>
            <w:rFonts w:cstheme="majorBidi"/>
            <w:color w:val="000000"/>
          </w:rPr>
          <w:t xml:space="preserve"> </w:t>
        </w:r>
      </w:moveFrom>
      <w:moveFromRangeEnd w:id="288"/>
      <w:r w:rsidR="005F26B5">
        <w:rPr>
          <w:rFonts w:cstheme="majorBidi"/>
        </w:rPr>
        <w:t>T</w:t>
      </w:r>
      <w:r w:rsidR="00022C63" w:rsidRPr="00C46C97">
        <w:rPr>
          <w:rFonts w:cstheme="majorBidi"/>
        </w:rPr>
        <w:t xml:space="preserve">he mean </w:t>
      </w:r>
      <w:r w:rsidR="005F26B5">
        <w:rPr>
          <w:rFonts w:cstheme="majorBidi"/>
        </w:rPr>
        <w:t xml:space="preserve">body </w:t>
      </w:r>
      <w:r w:rsidR="00022C63" w:rsidRPr="00C46C97">
        <w:rPr>
          <w:rFonts w:cstheme="majorBidi"/>
        </w:rPr>
        <w:t>mass of roof rats was 117.</w:t>
      </w:r>
      <w:r w:rsidR="00B402FE" w:rsidRPr="00C46C97">
        <w:rPr>
          <w:rFonts w:cstheme="majorBidi"/>
        </w:rPr>
        <w:t>3</w:t>
      </w:r>
      <w:r w:rsidR="00022C63" w:rsidRPr="00C46C97">
        <w:rPr>
          <w:rFonts w:cstheme="majorBidi"/>
        </w:rPr>
        <w:t xml:space="preserve"> g (se = 1.9)</w:t>
      </w:r>
      <w:r w:rsidR="00AE782D">
        <w:rPr>
          <w:rFonts w:cstheme="majorBidi"/>
        </w:rPr>
        <w:t>,</w:t>
      </w:r>
      <w:r w:rsidR="004F7118">
        <w:rPr>
          <w:rFonts w:cstheme="majorBidi"/>
        </w:rPr>
        <w:t xml:space="preserve"> </w:t>
      </w:r>
      <w:r w:rsidR="00AE782D">
        <w:rPr>
          <w:rFonts w:cstheme="majorBidi"/>
        </w:rPr>
        <w:t xml:space="preserve">and the </w:t>
      </w:r>
      <w:r w:rsidR="00C72E42">
        <w:rPr>
          <w:rFonts w:cstheme="majorBidi"/>
        </w:rPr>
        <w:t xml:space="preserve">corresponding </w:t>
      </w:r>
      <w:r w:rsidR="00C46C97">
        <w:rPr>
          <w:rFonts w:cstheme="majorBidi"/>
        </w:rPr>
        <w:t xml:space="preserve">mean SMI </w:t>
      </w:r>
      <w:r w:rsidR="00C72E42">
        <w:rPr>
          <w:rFonts w:cstheme="majorBidi"/>
        </w:rPr>
        <w:t>was</w:t>
      </w:r>
      <w:r w:rsidR="00C46C97">
        <w:rPr>
          <w:rFonts w:cstheme="majorBidi"/>
        </w:rPr>
        <w:t xml:space="preserve"> </w:t>
      </w:r>
      <w:r w:rsidR="00B67B1F">
        <w:rPr>
          <w:rFonts w:cstheme="majorBidi"/>
        </w:rPr>
        <w:t>114.</w:t>
      </w:r>
      <w:del w:id="290" w:author="Childs, James" w:date="2020-01-07T17:19:00Z">
        <w:r w:rsidR="00B67B1F" w:rsidDel="000A12A3">
          <w:rPr>
            <w:rFonts w:cstheme="majorBidi"/>
          </w:rPr>
          <w:delText>1</w:delText>
        </w:r>
        <w:r w:rsidR="003664B0" w:rsidDel="000A12A3">
          <w:rPr>
            <w:rFonts w:cstheme="majorBidi"/>
          </w:rPr>
          <w:delText xml:space="preserve"> </w:delText>
        </w:r>
      </w:del>
      <w:ins w:id="291" w:author="Childs, James" w:date="2020-01-07T17:19:00Z">
        <w:r>
          <w:rPr>
            <w:rFonts w:cstheme="majorBidi"/>
          </w:rPr>
          <w:t xml:space="preserve">1. </w:t>
        </w:r>
      </w:ins>
      <w:moveToRangeStart w:id="292" w:author="Childs, James" w:date="2020-01-07T17:19:00Z" w:name="move29310002"/>
      <w:moveTo w:id="293" w:author="Childs, James" w:date="2020-01-07T17:19:00Z">
        <w:r>
          <w:rPr>
            <w:rFonts w:cstheme="majorBidi"/>
          </w:rPr>
          <w:t>The</w:t>
        </w:r>
        <w:r w:rsidRPr="00B849E5">
          <w:rPr>
            <w:rFonts w:cstheme="majorBidi"/>
          </w:rPr>
          <w:t xml:space="preserve"> mean </w:t>
        </w:r>
        <w:r>
          <w:rPr>
            <w:rFonts w:cstheme="majorBidi"/>
          </w:rPr>
          <w:t xml:space="preserve">body </w:t>
        </w:r>
        <w:r w:rsidRPr="00B849E5">
          <w:rPr>
            <w:rFonts w:cstheme="majorBidi"/>
          </w:rPr>
          <w:t>mass of Norway rats was 226.1 g (se = 5.9</w:t>
        </w:r>
        <w:r>
          <w:rPr>
            <w:rFonts w:cstheme="majorBidi"/>
          </w:rPr>
          <w:t>) and the mean SMI was 214 (Figure 2S).</w:t>
        </w:r>
        <w:r>
          <w:rPr>
            <w:rFonts w:cstheme="majorBidi"/>
            <w:color w:val="000000"/>
          </w:rPr>
          <w:t xml:space="preserve"> </w:t>
        </w:r>
      </w:moveTo>
      <w:moveToRangeEnd w:id="292"/>
      <w:del w:id="294" w:author="Childs, James" w:date="2020-01-07T17:21:00Z">
        <w:r w:rsidR="003664B0" w:rsidDel="000A12A3">
          <w:rPr>
            <w:rFonts w:cstheme="majorBidi"/>
          </w:rPr>
          <w:delText>(Figure 3S)</w:delText>
        </w:r>
        <w:r w:rsidR="00942932" w:rsidDel="000A12A3">
          <w:rPr>
            <w:rFonts w:cstheme="majorBidi"/>
          </w:rPr>
          <w:delText>.</w:delText>
        </w:r>
        <w:r w:rsidR="00AE782D" w:rsidDel="000A12A3">
          <w:rPr>
            <w:rFonts w:cstheme="majorBidi"/>
          </w:rPr>
          <w:delText xml:space="preserve"> </w:delText>
        </w:r>
      </w:del>
      <w:r w:rsidR="00C22D4C">
        <w:rPr>
          <w:rFonts w:cstheme="majorBidi"/>
        </w:rPr>
        <w:t>While there were no significant differences in</w:t>
      </w:r>
      <w:r w:rsidR="00C22D4C" w:rsidRPr="00B849E5">
        <w:rPr>
          <w:rFonts w:cstheme="majorBidi"/>
        </w:rPr>
        <w:t xml:space="preserve"> </w:t>
      </w:r>
      <w:r w:rsidR="00C22D4C">
        <w:rPr>
          <w:rFonts w:cstheme="majorBidi"/>
        </w:rPr>
        <w:t xml:space="preserve">the average body </w:t>
      </w:r>
      <w:r w:rsidR="00C22D4C" w:rsidRPr="00B849E5">
        <w:rPr>
          <w:rFonts w:cstheme="majorBidi"/>
        </w:rPr>
        <w:t xml:space="preserve">mass of Norway </w:t>
      </w:r>
      <w:r w:rsidR="00C22D4C" w:rsidRPr="0018087E">
        <w:rPr>
          <w:rFonts w:cstheme="majorBidi"/>
        </w:rPr>
        <w:t xml:space="preserve">rats </w:t>
      </w:r>
      <w:r w:rsidR="00C22D4C">
        <w:rPr>
          <w:rFonts w:cstheme="majorBidi"/>
        </w:rPr>
        <w:t>among</w:t>
      </w:r>
      <w:r w:rsidR="00C22D4C" w:rsidRPr="0018087E">
        <w:rPr>
          <w:rFonts w:cstheme="majorBidi"/>
        </w:rPr>
        <w:t xml:space="preserve"> </w:t>
      </w:r>
      <w:r w:rsidR="006D1A56">
        <w:rPr>
          <w:rFonts w:cstheme="majorBidi"/>
        </w:rPr>
        <w:t>study</w:t>
      </w:r>
      <w:r w:rsidR="006D1A56" w:rsidRPr="00B849E5">
        <w:rPr>
          <w:rFonts w:cstheme="majorBidi"/>
        </w:rPr>
        <w:t xml:space="preserve"> </w:t>
      </w:r>
      <w:r w:rsidR="00C22D4C" w:rsidRPr="00B849E5">
        <w:rPr>
          <w:rFonts w:cstheme="majorBidi"/>
        </w:rPr>
        <w:t>areas</w:t>
      </w:r>
      <w:r w:rsidR="00C22D4C">
        <w:rPr>
          <w:rFonts w:cstheme="majorBidi"/>
        </w:rPr>
        <w:t xml:space="preserve"> (all, p &gt; 0.05), the average </w:t>
      </w:r>
      <w:r w:rsidR="00C22D4C" w:rsidRPr="00B849E5">
        <w:rPr>
          <w:rFonts w:cstheme="majorBidi"/>
        </w:rPr>
        <w:t xml:space="preserve">body mass of roof rats </w:t>
      </w:r>
      <w:r w:rsidR="00C22D4C">
        <w:rPr>
          <w:rFonts w:cstheme="majorBidi"/>
        </w:rPr>
        <w:t>captured in</w:t>
      </w:r>
      <w:r w:rsidR="00C22D4C" w:rsidRPr="00B849E5">
        <w:rPr>
          <w:rFonts w:cstheme="majorBidi"/>
        </w:rPr>
        <w:t xml:space="preserve"> the </w:t>
      </w:r>
      <w:r w:rsidR="00C72E42">
        <w:rPr>
          <w:rFonts w:cstheme="majorBidi"/>
        </w:rPr>
        <w:t>n</w:t>
      </w:r>
      <w:r w:rsidR="00C22D4C" w:rsidRPr="00B849E5">
        <w:rPr>
          <w:rFonts w:cstheme="majorBidi"/>
        </w:rPr>
        <w:t xml:space="preserve">atural </w:t>
      </w:r>
      <w:r w:rsidR="00C72E42">
        <w:rPr>
          <w:rFonts w:cstheme="majorBidi"/>
        </w:rPr>
        <w:t>a</w:t>
      </w:r>
      <w:r w:rsidR="00C22D4C" w:rsidRPr="00B849E5">
        <w:rPr>
          <w:rFonts w:cstheme="majorBidi"/>
        </w:rPr>
        <w:t xml:space="preserve">rea </w:t>
      </w:r>
      <w:r w:rsidR="00CA5C56">
        <w:rPr>
          <w:rFonts w:cstheme="majorBidi"/>
        </w:rPr>
        <w:t xml:space="preserve">was higher </w:t>
      </w:r>
      <w:r w:rsidR="006D1A56">
        <w:rPr>
          <w:rFonts w:cstheme="majorBidi"/>
        </w:rPr>
        <w:t xml:space="preserve">than for </w:t>
      </w:r>
      <w:r w:rsidR="00C22D4C">
        <w:rPr>
          <w:rFonts w:cstheme="majorBidi"/>
        </w:rPr>
        <w:t xml:space="preserve">those trapped in </w:t>
      </w:r>
      <w:r w:rsidR="00C22D4C" w:rsidRPr="00B849E5">
        <w:rPr>
          <w:rFonts w:cstheme="majorBidi"/>
        </w:rPr>
        <w:t xml:space="preserve">Gentilly, </w:t>
      </w:r>
      <w:r w:rsidR="00C22D4C">
        <w:rPr>
          <w:rFonts w:cstheme="majorBidi"/>
        </w:rPr>
        <w:t>the U</w:t>
      </w:r>
      <w:r w:rsidR="00C22D4C" w:rsidRPr="00B849E5">
        <w:rPr>
          <w:rFonts w:cstheme="majorBidi"/>
        </w:rPr>
        <w:t>pper 9</w:t>
      </w:r>
      <w:r w:rsidR="00C22D4C" w:rsidRPr="00B849E5">
        <w:rPr>
          <w:rFonts w:cstheme="majorBidi"/>
          <w:vertAlign w:val="superscript"/>
        </w:rPr>
        <w:t>th</w:t>
      </w:r>
      <w:r w:rsidR="00C22D4C" w:rsidRPr="00B849E5">
        <w:rPr>
          <w:rFonts w:cstheme="majorBidi"/>
        </w:rPr>
        <w:t xml:space="preserve"> </w:t>
      </w:r>
      <w:r w:rsidR="00C22D4C">
        <w:rPr>
          <w:rFonts w:cstheme="majorBidi"/>
        </w:rPr>
        <w:t>W</w:t>
      </w:r>
      <w:r w:rsidR="00C22D4C" w:rsidRPr="00B849E5">
        <w:rPr>
          <w:rFonts w:cstheme="majorBidi"/>
        </w:rPr>
        <w:t xml:space="preserve">ard, </w:t>
      </w:r>
      <w:r w:rsidR="00C22D4C">
        <w:rPr>
          <w:rFonts w:cstheme="majorBidi"/>
        </w:rPr>
        <w:t>the L</w:t>
      </w:r>
      <w:r w:rsidR="00C22D4C" w:rsidRPr="00B849E5">
        <w:rPr>
          <w:rFonts w:cstheme="majorBidi"/>
        </w:rPr>
        <w:t>ower 9</w:t>
      </w:r>
      <w:r w:rsidR="00C22D4C" w:rsidRPr="00B849E5">
        <w:rPr>
          <w:rFonts w:cstheme="majorBidi"/>
          <w:vertAlign w:val="superscript"/>
        </w:rPr>
        <w:t>th</w:t>
      </w:r>
      <w:r w:rsidR="00C22D4C" w:rsidRPr="00B849E5">
        <w:rPr>
          <w:rFonts w:cstheme="majorBidi"/>
        </w:rPr>
        <w:t xml:space="preserve"> </w:t>
      </w:r>
      <w:r w:rsidR="00C22D4C">
        <w:rPr>
          <w:rFonts w:cstheme="majorBidi"/>
        </w:rPr>
        <w:t>W</w:t>
      </w:r>
      <w:r w:rsidR="00C22D4C" w:rsidRPr="00B849E5">
        <w:rPr>
          <w:rFonts w:cstheme="majorBidi"/>
        </w:rPr>
        <w:t xml:space="preserve">ard, </w:t>
      </w:r>
      <w:r w:rsidR="00C22D4C">
        <w:rPr>
          <w:rFonts w:cstheme="majorBidi"/>
        </w:rPr>
        <w:t>L</w:t>
      </w:r>
      <w:r w:rsidR="00C22D4C" w:rsidRPr="00B849E5">
        <w:rPr>
          <w:rFonts w:cstheme="majorBidi"/>
        </w:rPr>
        <w:t>ake</w:t>
      </w:r>
      <w:r w:rsidR="00C22D4C">
        <w:rPr>
          <w:rFonts w:cstheme="majorBidi"/>
        </w:rPr>
        <w:t>s</w:t>
      </w:r>
      <w:r w:rsidR="00C22D4C" w:rsidRPr="00B849E5">
        <w:rPr>
          <w:rFonts w:cstheme="majorBidi"/>
        </w:rPr>
        <w:t xml:space="preserve">hore and </w:t>
      </w:r>
      <w:r w:rsidR="00C22D4C">
        <w:rPr>
          <w:rFonts w:cstheme="majorBidi"/>
        </w:rPr>
        <w:t>L</w:t>
      </w:r>
      <w:r w:rsidR="00C22D4C" w:rsidRPr="00B849E5">
        <w:rPr>
          <w:rFonts w:cstheme="majorBidi"/>
        </w:rPr>
        <w:t>akeview</w:t>
      </w:r>
      <w:r w:rsidR="003664B0">
        <w:rPr>
          <w:rFonts w:cstheme="majorBidi"/>
        </w:rPr>
        <w:t xml:space="preserve"> (Figure 4S)</w:t>
      </w:r>
      <w:r w:rsidR="00C22D4C" w:rsidRPr="00B849E5">
        <w:rPr>
          <w:rFonts w:cstheme="majorBidi"/>
        </w:rPr>
        <w:t>.</w:t>
      </w:r>
      <w:r w:rsidR="00C22D4C">
        <w:rPr>
          <w:rFonts w:cstheme="majorBidi"/>
        </w:rPr>
        <w:t xml:space="preserve"> </w:t>
      </w:r>
      <w:r w:rsidR="00D25200">
        <w:rPr>
          <w:rFonts w:cstheme="majorBidi"/>
        </w:rPr>
        <w:t xml:space="preserve">Consistent with this, </w:t>
      </w:r>
      <w:r w:rsidR="00D25200">
        <w:rPr>
          <w:rFonts w:cstheme="majorBidi"/>
          <w:color w:val="000000"/>
        </w:rPr>
        <w:t xml:space="preserve">body mass did not differ by </w:t>
      </w:r>
      <w:ins w:id="295" w:author="Childs, James" w:date="2020-01-08T13:46:00Z">
        <w:r w:rsidR="00E30890">
          <w:rPr>
            <w:rFonts w:cstheme="majorBidi"/>
            <w:color w:val="000000"/>
          </w:rPr>
          <w:t xml:space="preserve">resident average </w:t>
        </w:r>
      </w:ins>
      <w:commentRangeStart w:id="296"/>
      <w:r w:rsidR="00D25200">
        <w:rPr>
          <w:rFonts w:cstheme="majorBidi"/>
          <w:color w:val="000000"/>
        </w:rPr>
        <w:t>income</w:t>
      </w:r>
      <w:commentRangeEnd w:id="296"/>
      <w:r w:rsidR="00E30890">
        <w:rPr>
          <w:rStyle w:val="CommentReference"/>
          <w:rFonts w:cs="Times New Roman"/>
        </w:rPr>
        <w:commentReference w:id="296"/>
      </w:r>
      <w:r w:rsidR="00D25200">
        <w:rPr>
          <w:rFonts w:cstheme="majorBidi"/>
          <w:color w:val="000000"/>
        </w:rPr>
        <w:t>, flooding or species co-occurrence</w:t>
      </w:r>
      <w:del w:id="297" w:author="jamieechilds@gmail.com" w:date="2020-01-05T11:52:00Z">
        <w:r w:rsidR="00D25200" w:rsidDel="003277F2">
          <w:rPr>
            <w:rFonts w:cstheme="majorBidi"/>
            <w:color w:val="000000"/>
          </w:rPr>
          <w:delText xml:space="preserve"> for either species</w:delText>
        </w:r>
      </w:del>
      <w:r w:rsidR="00D25200">
        <w:rPr>
          <w:rFonts w:cstheme="majorBidi"/>
          <w:color w:val="000000"/>
        </w:rPr>
        <w:t xml:space="preserve"> (all, p &gt; 0.05).</w:t>
      </w:r>
      <w:r w:rsidR="00D25200">
        <w:rPr>
          <w:rFonts w:cstheme="majorBidi"/>
        </w:rPr>
        <w:t xml:space="preserve"> </w:t>
      </w:r>
      <w:r w:rsidR="00D25200">
        <w:rPr>
          <w:rFonts w:cstheme="majorBidi"/>
          <w:color w:val="000000"/>
        </w:rPr>
        <w:t>Likewise,</w:t>
      </w:r>
      <w:r w:rsidR="00936D86">
        <w:rPr>
          <w:rFonts w:cstheme="majorBidi"/>
          <w:color w:val="000000"/>
        </w:rPr>
        <w:t xml:space="preserve"> there were no significant differences in </w:t>
      </w:r>
      <w:r w:rsidR="00EC54D1">
        <w:rPr>
          <w:rFonts w:cstheme="majorBidi"/>
          <w:color w:val="000000"/>
        </w:rPr>
        <w:t>mean</w:t>
      </w:r>
      <w:r w:rsidR="00936D86">
        <w:rPr>
          <w:rFonts w:cstheme="majorBidi"/>
          <w:color w:val="000000"/>
        </w:rPr>
        <w:t xml:space="preserve"> SMI of Norway rats among </w:t>
      </w:r>
      <w:r w:rsidR="006D1A56">
        <w:rPr>
          <w:rFonts w:cstheme="majorBidi"/>
          <w:color w:val="000000"/>
        </w:rPr>
        <w:t xml:space="preserve">study </w:t>
      </w:r>
      <w:r w:rsidR="00936D86">
        <w:rPr>
          <w:rFonts w:cstheme="majorBidi"/>
          <w:color w:val="000000"/>
        </w:rPr>
        <w:t>areas (all, p &gt; 0</w:t>
      </w:r>
      <w:r w:rsidR="006D1A56">
        <w:rPr>
          <w:rFonts w:cstheme="majorBidi"/>
          <w:color w:val="000000"/>
        </w:rPr>
        <w:t>.</w:t>
      </w:r>
      <w:r w:rsidR="00936D86">
        <w:rPr>
          <w:rFonts w:cstheme="majorBidi"/>
          <w:color w:val="000000"/>
        </w:rPr>
        <w:t xml:space="preserve">05), </w:t>
      </w:r>
      <w:r w:rsidR="00D910A9">
        <w:rPr>
          <w:rFonts w:cstheme="majorBidi"/>
          <w:color w:val="000000"/>
        </w:rPr>
        <w:t>but</w:t>
      </w:r>
      <w:r w:rsidR="00D25200">
        <w:rPr>
          <w:rFonts w:cstheme="majorBidi"/>
          <w:color w:val="000000"/>
        </w:rPr>
        <w:t xml:space="preserve"> </w:t>
      </w:r>
      <w:r w:rsidR="00936D86">
        <w:rPr>
          <w:rFonts w:cstheme="majorBidi"/>
          <w:color w:val="000000"/>
        </w:rPr>
        <w:t xml:space="preserve">the </w:t>
      </w:r>
      <w:r w:rsidR="00EC54D1">
        <w:rPr>
          <w:rFonts w:cstheme="majorBidi"/>
          <w:color w:val="000000"/>
        </w:rPr>
        <w:t xml:space="preserve">mean </w:t>
      </w:r>
      <w:r w:rsidR="00936D86">
        <w:rPr>
          <w:rFonts w:cstheme="majorBidi"/>
          <w:color w:val="000000"/>
        </w:rPr>
        <w:t xml:space="preserve">SMI of roof rats captured in Gentilly </w:t>
      </w:r>
      <w:r w:rsidR="00C63806">
        <w:rPr>
          <w:rFonts w:cstheme="majorBidi"/>
          <w:color w:val="000000"/>
        </w:rPr>
        <w:t xml:space="preserve">was higher </w:t>
      </w:r>
      <w:r w:rsidR="00D25200">
        <w:rPr>
          <w:rFonts w:cstheme="majorBidi"/>
          <w:color w:val="000000"/>
        </w:rPr>
        <w:t xml:space="preserve">than for </w:t>
      </w:r>
      <w:r w:rsidR="00936D86">
        <w:rPr>
          <w:rFonts w:cstheme="majorBidi"/>
          <w:color w:val="000000"/>
        </w:rPr>
        <w:t>those trapped in Lakeshore (p &lt; 0.05)</w:t>
      </w:r>
      <w:r w:rsidR="003664B0">
        <w:rPr>
          <w:rFonts w:cstheme="majorBidi"/>
          <w:color w:val="000000"/>
        </w:rPr>
        <w:t xml:space="preserve"> (Figure 5S)</w:t>
      </w:r>
      <w:r w:rsidR="00936D86">
        <w:rPr>
          <w:rFonts w:cstheme="majorBidi"/>
          <w:color w:val="000000"/>
        </w:rPr>
        <w:t>.</w:t>
      </w:r>
      <w:r w:rsidR="00D25200">
        <w:rPr>
          <w:rFonts w:cstheme="majorBidi"/>
          <w:color w:val="000000"/>
        </w:rPr>
        <w:t xml:space="preserve"> </w:t>
      </w:r>
      <w:r w:rsidR="00D910A9">
        <w:rPr>
          <w:rFonts w:cstheme="majorBidi"/>
          <w:color w:val="000000"/>
        </w:rPr>
        <w:t>R</w:t>
      </w:r>
      <w:r w:rsidR="00D25200" w:rsidRPr="00B67B1F">
        <w:rPr>
          <w:rFonts w:cstheme="majorBidi"/>
          <w:color w:val="000000"/>
        </w:rPr>
        <w:t xml:space="preserve">oof rats </w:t>
      </w:r>
      <w:r w:rsidR="00D910A9">
        <w:rPr>
          <w:rFonts w:cstheme="majorBidi"/>
          <w:color w:val="000000"/>
        </w:rPr>
        <w:t xml:space="preserve">also </w:t>
      </w:r>
      <w:del w:id="298" w:author="Childs, James" w:date="2020-01-08T13:47:00Z">
        <w:r w:rsidR="00D25200" w:rsidDel="00E30890">
          <w:rPr>
            <w:rFonts w:cstheme="majorBidi"/>
            <w:color w:val="000000"/>
          </w:rPr>
          <w:delText xml:space="preserve">categorically </w:delText>
        </w:r>
      </w:del>
      <w:r w:rsidR="00D25200" w:rsidRPr="00B67B1F">
        <w:rPr>
          <w:rFonts w:cstheme="majorBidi"/>
          <w:color w:val="000000"/>
        </w:rPr>
        <w:t>exhibited a higher SMI at flooded sites (m</w:t>
      </w:r>
      <w:r w:rsidR="00D25200">
        <w:rPr>
          <w:rFonts w:cstheme="majorBidi"/>
          <w:color w:val="000000"/>
        </w:rPr>
        <w:t xml:space="preserve">ean </w:t>
      </w:r>
      <w:r w:rsidR="00D25200" w:rsidRPr="00B67B1F">
        <w:rPr>
          <w:rFonts w:cstheme="majorBidi"/>
          <w:color w:val="000000"/>
        </w:rPr>
        <w:t>=</w:t>
      </w:r>
      <w:r w:rsidR="00D25200">
        <w:rPr>
          <w:rFonts w:cstheme="majorBidi"/>
          <w:color w:val="000000"/>
        </w:rPr>
        <w:t xml:space="preserve"> </w:t>
      </w:r>
      <w:r w:rsidR="00D25200" w:rsidRPr="00A059D0">
        <w:rPr>
          <w:rFonts w:cstheme="majorBidi"/>
          <w:color w:val="000000"/>
        </w:rPr>
        <w:t>117.5, se = 1.91) than at non-flooded sites (mean = 105.1, se = 1.39)</w:t>
      </w:r>
      <w:r w:rsidR="00D910A9">
        <w:rPr>
          <w:rFonts w:cstheme="majorBidi"/>
          <w:color w:val="000000"/>
        </w:rPr>
        <w:t xml:space="preserve"> </w:t>
      </w:r>
      <w:r w:rsidR="00D910A9" w:rsidRPr="00B67B1F">
        <w:rPr>
          <w:rFonts w:cstheme="majorBidi"/>
          <w:color w:val="000000"/>
        </w:rPr>
        <w:t>(p</w:t>
      </w:r>
      <w:r w:rsidR="00D910A9">
        <w:rPr>
          <w:rFonts w:cstheme="majorBidi"/>
          <w:color w:val="000000"/>
        </w:rPr>
        <w:t xml:space="preserve"> </w:t>
      </w:r>
      <w:r w:rsidR="00D910A9" w:rsidRPr="00B67B1F">
        <w:rPr>
          <w:rFonts w:cstheme="majorBidi"/>
          <w:color w:val="000000"/>
        </w:rPr>
        <w:t>&lt;</w:t>
      </w:r>
      <w:r w:rsidR="00D910A9">
        <w:rPr>
          <w:rFonts w:cstheme="majorBidi"/>
          <w:color w:val="000000"/>
        </w:rPr>
        <w:t xml:space="preserve"> </w:t>
      </w:r>
      <w:r w:rsidR="00D910A9" w:rsidRPr="00B67B1F">
        <w:rPr>
          <w:rFonts w:cstheme="majorBidi"/>
          <w:color w:val="000000"/>
        </w:rPr>
        <w:t>0.001</w:t>
      </w:r>
      <w:r w:rsidR="00D910A9">
        <w:rPr>
          <w:rFonts w:cstheme="majorBidi"/>
          <w:color w:val="000000"/>
        </w:rPr>
        <w:t>)</w:t>
      </w:r>
      <w:r w:rsidR="00D25200" w:rsidRPr="00A059D0">
        <w:rPr>
          <w:rFonts w:cstheme="majorBidi"/>
          <w:color w:val="000000"/>
        </w:rPr>
        <w:t>, while Norway rats exhibited a higher SMI (p = 0.04) at lower income sites (mean = 220.97, se = 7.73) than at higher income sites (m</w:t>
      </w:r>
      <w:r w:rsidR="00D25200">
        <w:rPr>
          <w:rFonts w:cstheme="majorBidi"/>
          <w:color w:val="000000"/>
        </w:rPr>
        <w:t xml:space="preserve">ean </w:t>
      </w:r>
      <w:r w:rsidR="00D25200" w:rsidRPr="00A059D0">
        <w:rPr>
          <w:rFonts w:cstheme="majorBidi"/>
          <w:color w:val="000000"/>
        </w:rPr>
        <w:t>=</w:t>
      </w:r>
      <w:r w:rsidR="00D25200">
        <w:rPr>
          <w:rFonts w:cstheme="majorBidi"/>
          <w:color w:val="000000"/>
        </w:rPr>
        <w:t xml:space="preserve"> </w:t>
      </w:r>
      <w:r w:rsidR="00D25200" w:rsidRPr="00A059D0">
        <w:rPr>
          <w:rFonts w:cstheme="majorBidi"/>
          <w:color w:val="000000"/>
        </w:rPr>
        <w:t>203.3, se =</w:t>
      </w:r>
      <w:r w:rsidR="00D25200">
        <w:rPr>
          <w:rFonts w:cstheme="majorBidi"/>
          <w:color w:val="000000"/>
        </w:rPr>
        <w:t xml:space="preserve"> </w:t>
      </w:r>
      <w:r w:rsidR="00D25200" w:rsidRPr="00A059D0">
        <w:rPr>
          <w:rFonts w:cstheme="majorBidi"/>
          <w:color w:val="000000"/>
        </w:rPr>
        <w:t xml:space="preserve">3.53).  </w:t>
      </w:r>
    </w:p>
    <w:p w14:paraId="662BA6B0" w14:textId="77777777" w:rsidR="00D25200" w:rsidRDefault="00D25200" w:rsidP="00564F70">
      <w:pPr>
        <w:spacing w:after="0" w:line="360" w:lineRule="auto"/>
        <w:jc w:val="both"/>
        <w:rPr>
          <w:rFonts w:cstheme="majorBidi"/>
          <w:color w:val="000000"/>
        </w:rPr>
      </w:pPr>
    </w:p>
    <w:p w14:paraId="60005CAD" w14:textId="2415BA19" w:rsidR="00D25200" w:rsidRDefault="00884DDF" w:rsidP="00564F70">
      <w:pPr>
        <w:spacing w:after="0" w:line="360" w:lineRule="auto"/>
        <w:jc w:val="both"/>
        <w:rPr>
          <w:rFonts w:cstheme="majorBidi"/>
          <w:color w:val="000000"/>
        </w:rPr>
      </w:pPr>
      <w:r>
        <w:rPr>
          <w:rFonts w:cstheme="majorBidi"/>
          <w:color w:val="000000"/>
        </w:rPr>
        <w:t xml:space="preserve">According to body mass measurements, </w:t>
      </w:r>
      <w:r w:rsidRPr="00B849E5">
        <w:rPr>
          <w:rFonts w:cstheme="majorBidi"/>
          <w:color w:val="000000"/>
        </w:rPr>
        <w:t xml:space="preserve">8.7% </w:t>
      </w:r>
      <w:r>
        <w:rPr>
          <w:rFonts w:cstheme="majorBidi"/>
          <w:color w:val="000000"/>
        </w:rPr>
        <w:t xml:space="preserve">of the trapped Norway rats </w:t>
      </w:r>
      <w:r w:rsidRPr="00B849E5">
        <w:rPr>
          <w:rFonts w:cstheme="majorBidi"/>
          <w:color w:val="000000"/>
        </w:rPr>
        <w:t>were juvenile</w:t>
      </w:r>
      <w:r>
        <w:rPr>
          <w:rFonts w:cstheme="majorBidi"/>
          <w:color w:val="000000"/>
        </w:rPr>
        <w:t>s</w:t>
      </w:r>
      <w:r w:rsidRPr="00B849E5">
        <w:rPr>
          <w:rFonts w:cstheme="majorBidi"/>
          <w:color w:val="000000"/>
        </w:rPr>
        <w:t>, 26.8% were subadults and 64.5% were adults</w:t>
      </w:r>
      <w:r w:rsidR="003664B0">
        <w:rPr>
          <w:rFonts w:cstheme="majorBidi"/>
          <w:color w:val="000000"/>
        </w:rPr>
        <w:t xml:space="preserve"> (Figure 6S)</w:t>
      </w:r>
      <w:r w:rsidRPr="00B849E5">
        <w:rPr>
          <w:rFonts w:cstheme="majorBidi"/>
          <w:color w:val="000000"/>
        </w:rPr>
        <w:t>.</w:t>
      </w:r>
      <w:r w:rsidRPr="0018087E">
        <w:rPr>
          <w:rFonts w:cstheme="majorBidi"/>
        </w:rPr>
        <w:t xml:space="preserve"> </w:t>
      </w:r>
      <w:r w:rsidR="00D25200">
        <w:rPr>
          <w:rFonts w:cstheme="majorBidi"/>
          <w:color w:val="000000"/>
        </w:rPr>
        <w:t>T</w:t>
      </w:r>
      <w:r w:rsidRPr="00B849E5">
        <w:rPr>
          <w:rFonts w:cstheme="majorBidi"/>
          <w:color w:val="000000"/>
        </w:rPr>
        <w:t xml:space="preserve">here was no difference in the proportion of </w:t>
      </w:r>
      <w:r>
        <w:rPr>
          <w:rFonts w:cstheme="majorBidi"/>
          <w:color w:val="000000"/>
        </w:rPr>
        <w:t>Norway rats</w:t>
      </w:r>
      <w:r w:rsidRPr="00B849E5">
        <w:rPr>
          <w:rFonts w:cstheme="majorBidi"/>
          <w:color w:val="000000"/>
        </w:rPr>
        <w:t xml:space="preserve"> in </w:t>
      </w:r>
      <w:r w:rsidRPr="00B849E5">
        <w:rPr>
          <w:rFonts w:cstheme="majorBidi"/>
          <w:color w:val="000000"/>
        </w:rPr>
        <w:lastRenderedPageBreak/>
        <w:t>each age class between summer and winter trapping bouts (</w:t>
      </w:r>
      <w:r>
        <w:rPr>
          <w:rFonts w:cstheme="majorBidi"/>
          <w:color w:val="000000"/>
        </w:rPr>
        <w:t xml:space="preserve">all, </w:t>
      </w:r>
      <w:r w:rsidRPr="00B849E5">
        <w:rPr>
          <w:rFonts w:cstheme="majorBidi"/>
          <w:color w:val="000000"/>
        </w:rPr>
        <w:t>p</w:t>
      </w:r>
      <w:r>
        <w:rPr>
          <w:rFonts w:cstheme="majorBidi"/>
          <w:color w:val="000000"/>
        </w:rPr>
        <w:t xml:space="preserve"> &gt; 0.05</w:t>
      </w:r>
      <w:r w:rsidRPr="00B849E5">
        <w:rPr>
          <w:rFonts w:cstheme="majorBidi"/>
          <w:color w:val="000000"/>
        </w:rPr>
        <w:t>)</w:t>
      </w:r>
      <w:r>
        <w:rPr>
          <w:rFonts w:cstheme="majorBidi"/>
          <w:color w:val="000000"/>
        </w:rPr>
        <w:t xml:space="preserve">, </w:t>
      </w:r>
      <w:r w:rsidR="00D25200">
        <w:rPr>
          <w:rFonts w:cstheme="majorBidi"/>
          <w:color w:val="000000"/>
        </w:rPr>
        <w:t xml:space="preserve">but </w:t>
      </w:r>
      <w:r w:rsidR="0001293F">
        <w:rPr>
          <w:rFonts w:cstheme="majorBidi"/>
          <w:color w:val="000000"/>
        </w:rPr>
        <w:t>the proportion of</w:t>
      </w:r>
      <w:r w:rsidRPr="00A059D0">
        <w:rPr>
          <w:rFonts w:cstheme="majorBidi"/>
          <w:color w:val="000000"/>
        </w:rPr>
        <w:t xml:space="preserve"> juvenile Norway rats in the Upper</w:t>
      </w:r>
      <w:r>
        <w:rPr>
          <w:rFonts w:cstheme="majorBidi"/>
          <w:color w:val="000000"/>
        </w:rPr>
        <w:t xml:space="preserve"> 9</w:t>
      </w:r>
      <w:r w:rsidRPr="0097450A">
        <w:rPr>
          <w:rFonts w:cstheme="majorBidi"/>
          <w:color w:val="000000"/>
          <w:vertAlign w:val="superscript"/>
        </w:rPr>
        <w:t>th</w:t>
      </w:r>
      <w:r>
        <w:rPr>
          <w:rFonts w:cstheme="majorBidi"/>
          <w:color w:val="000000"/>
        </w:rPr>
        <w:t xml:space="preserve"> Ward </w:t>
      </w:r>
      <w:r w:rsidR="0001293F">
        <w:rPr>
          <w:rFonts w:cstheme="majorBidi"/>
          <w:color w:val="000000"/>
        </w:rPr>
        <w:t xml:space="preserve">was higher </w:t>
      </w:r>
      <w:r w:rsidR="008B4BEA">
        <w:rPr>
          <w:rFonts w:cstheme="majorBidi"/>
          <w:color w:val="000000"/>
        </w:rPr>
        <w:t>than</w:t>
      </w:r>
      <w:r w:rsidR="00EC54D1">
        <w:rPr>
          <w:rFonts w:cstheme="majorBidi"/>
          <w:color w:val="000000"/>
        </w:rPr>
        <w:t xml:space="preserve"> in</w:t>
      </w:r>
      <w:r w:rsidR="008B4BEA">
        <w:rPr>
          <w:rFonts w:cstheme="majorBidi"/>
          <w:color w:val="000000"/>
        </w:rPr>
        <w:t xml:space="preserve"> </w:t>
      </w:r>
      <w:r>
        <w:rPr>
          <w:rFonts w:cstheme="majorBidi"/>
          <w:color w:val="000000"/>
        </w:rPr>
        <w:t>the Lower 9</w:t>
      </w:r>
      <w:r w:rsidRPr="0097450A">
        <w:rPr>
          <w:rFonts w:cstheme="majorBidi"/>
          <w:color w:val="000000"/>
          <w:vertAlign w:val="superscript"/>
        </w:rPr>
        <w:t>th</w:t>
      </w:r>
      <w:r>
        <w:rPr>
          <w:rFonts w:cstheme="majorBidi"/>
          <w:color w:val="000000"/>
        </w:rPr>
        <w:t xml:space="preserve"> Ward</w:t>
      </w:r>
      <w:r w:rsidR="0001293F">
        <w:rPr>
          <w:rFonts w:cstheme="majorBidi"/>
          <w:color w:val="000000"/>
        </w:rPr>
        <w:t xml:space="preserve"> (p</w:t>
      </w:r>
      <w:r w:rsidR="00EC54D1">
        <w:rPr>
          <w:rFonts w:cstheme="majorBidi"/>
          <w:color w:val="000000"/>
        </w:rPr>
        <w:t xml:space="preserve"> </w:t>
      </w:r>
      <w:r w:rsidR="0001293F">
        <w:rPr>
          <w:rFonts w:cstheme="majorBidi"/>
          <w:color w:val="000000"/>
        </w:rPr>
        <w:t>&lt;</w:t>
      </w:r>
      <w:r w:rsidR="00EC54D1">
        <w:rPr>
          <w:rFonts w:cstheme="majorBidi"/>
          <w:color w:val="000000"/>
        </w:rPr>
        <w:t xml:space="preserve"> </w:t>
      </w:r>
      <w:r w:rsidR="0001293F">
        <w:rPr>
          <w:rFonts w:cstheme="majorBidi"/>
          <w:color w:val="000000"/>
        </w:rPr>
        <w:t>0.02)</w:t>
      </w:r>
      <w:r w:rsidR="003664B0">
        <w:rPr>
          <w:rFonts w:cstheme="majorBidi"/>
          <w:color w:val="000000"/>
        </w:rPr>
        <w:t xml:space="preserve"> (Figure 6S)</w:t>
      </w:r>
      <w:r>
        <w:rPr>
          <w:rFonts w:cstheme="majorBidi"/>
          <w:color w:val="000000"/>
        </w:rPr>
        <w:t xml:space="preserve">.  </w:t>
      </w:r>
      <w:r>
        <w:rPr>
          <w:rFonts w:cstheme="majorBidi"/>
        </w:rPr>
        <w:t xml:space="preserve">Body mass measurements indicated that </w:t>
      </w:r>
      <w:r w:rsidRPr="00B849E5">
        <w:rPr>
          <w:rFonts w:cstheme="majorBidi"/>
          <w:color w:val="000000"/>
        </w:rPr>
        <w:t xml:space="preserve">34% </w:t>
      </w:r>
      <w:r>
        <w:rPr>
          <w:rFonts w:cstheme="majorBidi"/>
          <w:color w:val="000000"/>
        </w:rPr>
        <w:t xml:space="preserve">of roof rats </w:t>
      </w:r>
      <w:r w:rsidRPr="00B849E5">
        <w:rPr>
          <w:rFonts w:cstheme="majorBidi"/>
          <w:color w:val="000000"/>
        </w:rPr>
        <w:t>were juvenile</w:t>
      </w:r>
      <w:r>
        <w:rPr>
          <w:rFonts w:cstheme="majorBidi"/>
          <w:color w:val="000000"/>
        </w:rPr>
        <w:t>s</w:t>
      </w:r>
      <w:r w:rsidRPr="00B849E5">
        <w:rPr>
          <w:rFonts w:cstheme="majorBidi"/>
          <w:color w:val="000000"/>
        </w:rPr>
        <w:t>, 25.6% were subadults and 40% were adults</w:t>
      </w:r>
      <w:r w:rsidR="003664B0">
        <w:rPr>
          <w:rFonts w:cstheme="majorBidi"/>
          <w:color w:val="000000"/>
        </w:rPr>
        <w:t xml:space="preserve"> (Figure 6S)</w:t>
      </w:r>
      <w:r w:rsidRPr="00B849E5">
        <w:rPr>
          <w:rFonts w:cstheme="majorBidi"/>
          <w:color w:val="000000"/>
        </w:rPr>
        <w:t>. While juvenile and adult individuals were evenly sampled in summer and winter</w:t>
      </w:r>
      <w:r>
        <w:rPr>
          <w:rFonts w:cstheme="majorBidi"/>
          <w:color w:val="000000"/>
        </w:rPr>
        <w:t xml:space="preserve"> (both, p &gt; 0.05)</w:t>
      </w:r>
      <w:r w:rsidRPr="00B849E5">
        <w:rPr>
          <w:rFonts w:cstheme="majorBidi"/>
          <w:color w:val="000000"/>
        </w:rPr>
        <w:t xml:space="preserve">, there was </w:t>
      </w:r>
      <w:r>
        <w:rPr>
          <w:rFonts w:cstheme="majorBidi"/>
          <w:color w:val="000000"/>
        </w:rPr>
        <w:t>a greater</w:t>
      </w:r>
      <w:r w:rsidRPr="00B849E5">
        <w:rPr>
          <w:rFonts w:cstheme="majorBidi"/>
          <w:color w:val="000000"/>
        </w:rPr>
        <w:t xml:space="preserve"> proportion of subadult</w:t>
      </w:r>
      <w:r w:rsidR="00D910A9">
        <w:rPr>
          <w:rFonts w:cstheme="majorBidi"/>
          <w:color w:val="000000"/>
        </w:rPr>
        <w:t xml:space="preserve"> roof rats</w:t>
      </w:r>
      <w:r w:rsidRPr="00B849E5">
        <w:rPr>
          <w:rFonts w:cstheme="majorBidi"/>
          <w:color w:val="000000"/>
        </w:rPr>
        <w:t xml:space="preserve"> </w:t>
      </w:r>
      <w:r>
        <w:rPr>
          <w:rFonts w:cstheme="majorBidi"/>
          <w:color w:val="000000"/>
        </w:rPr>
        <w:t xml:space="preserve">trapped </w:t>
      </w:r>
      <w:r w:rsidRPr="00B849E5">
        <w:rPr>
          <w:rFonts w:cstheme="majorBidi"/>
          <w:color w:val="000000"/>
        </w:rPr>
        <w:t>during winter (p</w:t>
      </w:r>
      <w:r w:rsidR="00EC54D1">
        <w:rPr>
          <w:rFonts w:cstheme="majorBidi"/>
          <w:color w:val="000000"/>
        </w:rPr>
        <w:t xml:space="preserve"> </w:t>
      </w:r>
      <w:r w:rsidRPr="00B849E5">
        <w:rPr>
          <w:rFonts w:cstheme="majorBidi"/>
          <w:color w:val="000000"/>
        </w:rPr>
        <w:t>=</w:t>
      </w:r>
      <w:r w:rsidR="00EC54D1">
        <w:rPr>
          <w:rFonts w:cstheme="majorBidi"/>
          <w:color w:val="000000"/>
        </w:rPr>
        <w:t xml:space="preserve"> </w:t>
      </w:r>
      <w:r w:rsidRPr="00B849E5">
        <w:rPr>
          <w:rFonts w:cstheme="majorBidi"/>
          <w:color w:val="000000"/>
        </w:rPr>
        <w:t>0.0</w:t>
      </w:r>
      <w:r w:rsidR="008B4BEA">
        <w:rPr>
          <w:rFonts w:cstheme="majorBidi"/>
          <w:color w:val="000000"/>
        </w:rPr>
        <w:t>04)</w:t>
      </w:r>
      <w:r w:rsidR="003664B0">
        <w:rPr>
          <w:rFonts w:cstheme="majorBidi"/>
          <w:color w:val="000000"/>
        </w:rPr>
        <w:t xml:space="preserve"> (Figure 6S)</w:t>
      </w:r>
      <w:r w:rsidR="008B4BEA">
        <w:rPr>
          <w:rFonts w:cstheme="majorBidi"/>
          <w:color w:val="000000"/>
        </w:rPr>
        <w:t>.</w:t>
      </w:r>
      <w:r w:rsidR="00564F70" w:rsidRPr="00564F70">
        <w:rPr>
          <w:rFonts w:cstheme="majorBidi"/>
          <w:color w:val="000000"/>
        </w:rPr>
        <w:t xml:space="preserve"> </w:t>
      </w:r>
      <w:r w:rsidR="0001293F">
        <w:rPr>
          <w:rFonts w:cstheme="majorBidi"/>
          <w:color w:val="000000"/>
        </w:rPr>
        <w:t>We did not observe any difference in the proportion of age class</w:t>
      </w:r>
      <w:r w:rsidR="00D910A9">
        <w:rPr>
          <w:rFonts w:cstheme="majorBidi"/>
          <w:color w:val="000000"/>
        </w:rPr>
        <w:t>es for roof rats</w:t>
      </w:r>
      <w:r w:rsidR="0001293F">
        <w:rPr>
          <w:rFonts w:cstheme="majorBidi"/>
          <w:color w:val="000000"/>
        </w:rPr>
        <w:t xml:space="preserve"> </w:t>
      </w:r>
      <w:r w:rsidR="00EC54D1">
        <w:rPr>
          <w:rFonts w:cstheme="majorBidi"/>
          <w:color w:val="000000"/>
        </w:rPr>
        <w:t xml:space="preserve">among </w:t>
      </w:r>
      <w:r w:rsidR="00D25200">
        <w:rPr>
          <w:rFonts w:cstheme="majorBidi"/>
          <w:color w:val="000000"/>
        </w:rPr>
        <w:t xml:space="preserve">study </w:t>
      </w:r>
      <w:r w:rsidR="0001293F">
        <w:rPr>
          <w:rFonts w:cstheme="majorBidi"/>
          <w:color w:val="000000"/>
        </w:rPr>
        <w:t>areas (p</w:t>
      </w:r>
      <w:r w:rsidR="00EC54D1">
        <w:rPr>
          <w:rFonts w:cstheme="majorBidi"/>
          <w:color w:val="000000"/>
        </w:rPr>
        <w:t xml:space="preserve"> </w:t>
      </w:r>
      <w:r w:rsidR="0001293F">
        <w:rPr>
          <w:rFonts w:cstheme="majorBidi"/>
          <w:color w:val="000000"/>
        </w:rPr>
        <w:t>&gt;</w:t>
      </w:r>
      <w:r w:rsidR="00EC54D1">
        <w:rPr>
          <w:rFonts w:cstheme="majorBidi"/>
          <w:color w:val="000000"/>
        </w:rPr>
        <w:t xml:space="preserve"> </w:t>
      </w:r>
      <w:r w:rsidR="0001293F">
        <w:rPr>
          <w:rFonts w:cstheme="majorBidi"/>
          <w:color w:val="000000"/>
        </w:rPr>
        <w:t>0.05).</w:t>
      </w:r>
      <w:r w:rsidR="00D25200">
        <w:rPr>
          <w:rFonts w:cstheme="majorBidi"/>
          <w:color w:val="000000"/>
        </w:rPr>
        <w:t xml:space="preserve"> </w:t>
      </w:r>
    </w:p>
    <w:p w14:paraId="2652D980" w14:textId="77777777" w:rsidR="00CD6B7B" w:rsidRPr="00B67B1F" w:rsidRDefault="00CD6B7B" w:rsidP="00C37C2F">
      <w:pPr>
        <w:spacing w:after="0" w:line="360" w:lineRule="auto"/>
        <w:jc w:val="both"/>
        <w:rPr>
          <w:rFonts w:cstheme="majorBidi"/>
          <w:color w:val="000000"/>
        </w:rPr>
      </w:pPr>
    </w:p>
    <w:p w14:paraId="0AD05A04" w14:textId="6139B2DE" w:rsidR="00CD6B7B" w:rsidRPr="00B67B1F" w:rsidRDefault="00CD6B7B" w:rsidP="00C46C97">
      <w:pPr>
        <w:spacing w:after="0" w:line="360" w:lineRule="auto"/>
        <w:jc w:val="both"/>
        <w:rPr>
          <w:rFonts w:cstheme="majorBidi"/>
          <w:color w:val="000000"/>
        </w:rPr>
      </w:pPr>
      <w:r w:rsidRPr="00B67B1F">
        <w:rPr>
          <w:rFonts w:cstheme="majorBidi"/>
          <w:b/>
          <w:i/>
          <w:color w:val="000000"/>
        </w:rPr>
        <w:t xml:space="preserve">Estimates of occupancy and </w:t>
      </w:r>
      <w:ins w:id="299" w:author="jamieechilds@gmail.com" w:date="2020-01-05T12:05:00Z">
        <w:r w:rsidR="006A1C37">
          <w:rPr>
            <w:rFonts w:cstheme="majorBidi"/>
            <w:b/>
            <w:i/>
            <w:color w:val="000000"/>
          </w:rPr>
          <w:t xml:space="preserve">rat </w:t>
        </w:r>
      </w:ins>
      <w:r w:rsidRPr="00B67B1F">
        <w:rPr>
          <w:rFonts w:cstheme="majorBidi"/>
          <w:b/>
          <w:i/>
          <w:color w:val="000000"/>
        </w:rPr>
        <w:t>abundance</w:t>
      </w:r>
      <w:r w:rsidRPr="00B67B1F">
        <w:rPr>
          <w:rFonts w:cstheme="majorBidi"/>
          <w:color w:val="000000"/>
        </w:rPr>
        <w:t xml:space="preserve">. Contrary to </w:t>
      </w:r>
      <w:ins w:id="300" w:author="jamieechilds@gmail.com" w:date="2020-01-05T12:07:00Z">
        <w:r w:rsidR="008C14E9">
          <w:rPr>
            <w:rFonts w:cstheme="majorBidi"/>
            <w:color w:val="000000"/>
          </w:rPr>
          <w:t xml:space="preserve">pre-study </w:t>
        </w:r>
      </w:ins>
      <w:r w:rsidRPr="00B67B1F">
        <w:rPr>
          <w:rFonts w:cstheme="majorBidi"/>
          <w:color w:val="000000"/>
        </w:rPr>
        <w:t>expectation</w:t>
      </w:r>
      <w:ins w:id="301" w:author="jamieechilds@gmail.com" w:date="2020-01-05T12:07:00Z">
        <w:r w:rsidR="008C14E9">
          <w:rPr>
            <w:rFonts w:cstheme="majorBidi"/>
            <w:color w:val="000000"/>
          </w:rPr>
          <w:t>s</w:t>
        </w:r>
      </w:ins>
      <w:r w:rsidRPr="00B67B1F">
        <w:rPr>
          <w:rFonts w:cstheme="majorBidi"/>
          <w:color w:val="000000"/>
        </w:rPr>
        <w:t xml:space="preserve">, roof rats were far more prevalent than Norway rats across the study </w:t>
      </w:r>
      <w:r w:rsidR="00415D64">
        <w:rPr>
          <w:rFonts w:cstheme="majorBidi"/>
          <w:color w:val="000000"/>
        </w:rPr>
        <w:t>region</w:t>
      </w:r>
      <w:r w:rsidR="001E0DCB">
        <w:rPr>
          <w:rFonts w:cstheme="majorBidi"/>
          <w:color w:val="000000"/>
        </w:rPr>
        <w:t xml:space="preserve"> (Figure 1)</w:t>
      </w:r>
      <w:r w:rsidRPr="00B67B1F">
        <w:rPr>
          <w:rFonts w:cstheme="majorBidi"/>
          <w:color w:val="000000"/>
        </w:rPr>
        <w:t xml:space="preserve">. Roof rats </w:t>
      </w:r>
      <w:ins w:id="302" w:author="jamieechilds@gmail.com" w:date="2020-01-05T12:08:00Z">
        <w:r w:rsidR="008C14E9" w:rsidRPr="00B67B1F">
          <w:rPr>
            <w:rFonts w:cstheme="majorBidi"/>
            <w:color w:val="000000"/>
          </w:rPr>
          <w:t xml:space="preserve">were </w:t>
        </w:r>
      </w:ins>
      <w:del w:id="303" w:author="Childs, James" w:date="2020-01-08T13:48:00Z">
        <w:r w:rsidRPr="00B67B1F" w:rsidDel="00DF5C19">
          <w:rPr>
            <w:rFonts w:cstheme="majorBidi"/>
            <w:color w:val="000000"/>
          </w:rPr>
          <w:delText xml:space="preserve">also were </w:delText>
        </w:r>
      </w:del>
      <w:r w:rsidRPr="00B67B1F">
        <w:rPr>
          <w:rFonts w:cstheme="majorBidi"/>
          <w:color w:val="000000"/>
        </w:rPr>
        <w:t>trapped at more sites (71 of 96</w:t>
      </w:r>
      <w:r w:rsidR="00DA79AF">
        <w:rPr>
          <w:rFonts w:cstheme="majorBidi"/>
          <w:color w:val="000000"/>
        </w:rPr>
        <w:t xml:space="preserve">; </w:t>
      </w:r>
      <w:r w:rsidR="00A44064" w:rsidRPr="00B67B1F">
        <w:rPr>
          <w:rFonts w:cstheme="majorBidi"/>
          <w:color w:val="000000"/>
        </w:rPr>
        <w:t>74%</w:t>
      </w:r>
      <w:del w:id="304" w:author="jamieechilds@gmail.com" w:date="2020-01-05T12:06:00Z">
        <w:r w:rsidR="00A44064" w:rsidRPr="00B67B1F" w:rsidDel="008C14E9">
          <w:rPr>
            <w:rFonts w:cstheme="majorBidi"/>
            <w:color w:val="000000"/>
          </w:rPr>
          <w:delText xml:space="preserve"> </w:delText>
        </w:r>
        <w:r w:rsidRPr="00B67B1F" w:rsidDel="008C14E9">
          <w:rPr>
            <w:rFonts w:cstheme="majorBidi"/>
            <w:color w:val="000000"/>
          </w:rPr>
          <w:delText>sites</w:delText>
        </w:r>
      </w:del>
      <w:r w:rsidRPr="00B67B1F">
        <w:rPr>
          <w:rFonts w:cstheme="majorBidi"/>
          <w:color w:val="000000"/>
        </w:rPr>
        <w:t>) than Norway rats (38 of 96</w:t>
      </w:r>
      <w:r w:rsidR="00DA79AF">
        <w:rPr>
          <w:rFonts w:cstheme="majorBidi"/>
          <w:color w:val="000000"/>
        </w:rPr>
        <w:t xml:space="preserve">; </w:t>
      </w:r>
      <w:r w:rsidR="00A44064" w:rsidRPr="00B67B1F">
        <w:rPr>
          <w:rFonts w:cstheme="majorBidi"/>
          <w:color w:val="000000"/>
        </w:rPr>
        <w:t>40%</w:t>
      </w:r>
      <w:r w:rsidR="00A44064">
        <w:rPr>
          <w:rFonts w:cstheme="majorBidi"/>
          <w:color w:val="000000"/>
        </w:rPr>
        <w:t xml:space="preserve"> </w:t>
      </w:r>
      <w:r w:rsidRPr="00B67B1F">
        <w:rPr>
          <w:rFonts w:cstheme="majorBidi"/>
          <w:color w:val="000000"/>
        </w:rPr>
        <w:t>sites) (p</w:t>
      </w:r>
      <w:r w:rsidR="00870A47">
        <w:rPr>
          <w:rFonts w:cstheme="majorBidi"/>
          <w:color w:val="000000"/>
        </w:rPr>
        <w:t xml:space="preserve"> </w:t>
      </w:r>
      <w:r w:rsidRPr="00B67B1F">
        <w:rPr>
          <w:rFonts w:cstheme="majorBidi"/>
          <w:color w:val="000000"/>
        </w:rPr>
        <w:t>&lt;</w:t>
      </w:r>
      <w:r w:rsidR="00870A47">
        <w:rPr>
          <w:rFonts w:cstheme="majorBidi"/>
          <w:color w:val="000000"/>
        </w:rPr>
        <w:t xml:space="preserve"> </w:t>
      </w:r>
      <w:r w:rsidRPr="00B67B1F">
        <w:rPr>
          <w:rFonts w:cstheme="majorBidi"/>
          <w:color w:val="000000"/>
        </w:rPr>
        <w:t>0.001).</w:t>
      </w:r>
      <w:r w:rsidR="00FF73FB">
        <w:rPr>
          <w:rFonts w:cstheme="majorBidi"/>
          <w:color w:val="000000"/>
        </w:rPr>
        <w:t xml:space="preserve"> Consistent with this,</w:t>
      </w:r>
      <w:r w:rsidRPr="00B67B1F">
        <w:rPr>
          <w:rFonts w:cstheme="majorBidi"/>
          <w:color w:val="000000"/>
        </w:rPr>
        <w:t xml:space="preserve"> </w:t>
      </w:r>
      <w:r w:rsidR="00FF73FB">
        <w:rPr>
          <w:rFonts w:cstheme="majorBidi"/>
          <w:color w:val="000000"/>
        </w:rPr>
        <w:t>r</w:t>
      </w:r>
      <w:r w:rsidRPr="00B67B1F">
        <w:rPr>
          <w:rFonts w:cstheme="majorBidi"/>
          <w:color w:val="000000"/>
        </w:rPr>
        <w:t>oof rats were more broadly distributed across the study region</w:t>
      </w:r>
      <w:r w:rsidR="00A35DAA">
        <w:rPr>
          <w:rFonts w:cstheme="majorBidi"/>
          <w:color w:val="000000"/>
        </w:rPr>
        <w:t xml:space="preserve"> (Figure 1)</w:t>
      </w:r>
      <w:r w:rsidRPr="00B67B1F">
        <w:rPr>
          <w:rFonts w:cstheme="majorBidi"/>
          <w:color w:val="000000"/>
        </w:rPr>
        <w:t xml:space="preserve">; </w:t>
      </w:r>
      <w:r w:rsidR="00A44064">
        <w:rPr>
          <w:rFonts w:cstheme="majorBidi"/>
          <w:color w:val="000000"/>
        </w:rPr>
        <w:t>they</w:t>
      </w:r>
      <w:r w:rsidR="00DF320C" w:rsidRPr="00B67B1F">
        <w:rPr>
          <w:rFonts w:cstheme="majorBidi"/>
          <w:color w:val="000000"/>
        </w:rPr>
        <w:t xml:space="preserve"> </w:t>
      </w:r>
      <w:r w:rsidRPr="00B67B1F">
        <w:rPr>
          <w:rFonts w:cstheme="majorBidi"/>
          <w:color w:val="000000"/>
        </w:rPr>
        <w:t xml:space="preserve">were </w:t>
      </w:r>
      <w:r w:rsidR="00DF320C">
        <w:rPr>
          <w:rFonts w:cstheme="majorBidi"/>
          <w:color w:val="000000"/>
        </w:rPr>
        <w:t>captured</w:t>
      </w:r>
      <w:r w:rsidR="00DF320C" w:rsidRPr="00B67B1F">
        <w:rPr>
          <w:rFonts w:cstheme="majorBidi"/>
          <w:color w:val="000000"/>
        </w:rPr>
        <w:t xml:space="preserve"> </w:t>
      </w:r>
      <w:r w:rsidRPr="00B67B1F">
        <w:rPr>
          <w:rFonts w:cstheme="majorBidi"/>
          <w:color w:val="000000"/>
        </w:rPr>
        <w:t xml:space="preserve">at more sites across all </w:t>
      </w:r>
      <w:r w:rsidR="001E0DCB">
        <w:rPr>
          <w:rFonts w:cstheme="majorBidi"/>
          <w:color w:val="000000"/>
        </w:rPr>
        <w:t xml:space="preserve">study </w:t>
      </w:r>
      <w:r w:rsidRPr="00B67B1F">
        <w:rPr>
          <w:rFonts w:cstheme="majorBidi"/>
          <w:color w:val="000000"/>
        </w:rPr>
        <w:t>area</w:t>
      </w:r>
      <w:r w:rsidR="00DF320C">
        <w:rPr>
          <w:rFonts w:cstheme="majorBidi"/>
          <w:color w:val="000000"/>
        </w:rPr>
        <w:t>s</w:t>
      </w:r>
      <w:r w:rsidRPr="00C46C97">
        <w:rPr>
          <w:rFonts w:cstheme="majorBidi"/>
          <w:color w:val="000000"/>
        </w:rPr>
        <w:t xml:space="preserve"> </w:t>
      </w:r>
      <w:r w:rsidR="00DF320C" w:rsidRPr="00B67B1F">
        <w:rPr>
          <w:rFonts w:cstheme="majorBidi"/>
          <w:color w:val="000000"/>
        </w:rPr>
        <w:t>except in the French Quarter</w:t>
      </w:r>
      <w:r w:rsidR="00FF73FB">
        <w:rPr>
          <w:rFonts w:cstheme="majorBidi"/>
          <w:color w:val="000000"/>
        </w:rPr>
        <w:t xml:space="preserve"> (p &lt; 0.05)</w:t>
      </w:r>
      <w:r w:rsidR="00DF320C" w:rsidRPr="00B67B1F">
        <w:rPr>
          <w:rFonts w:cstheme="majorBidi"/>
          <w:color w:val="000000"/>
        </w:rPr>
        <w:t xml:space="preserve">. </w:t>
      </w:r>
      <w:r w:rsidRPr="00C46C97">
        <w:rPr>
          <w:rFonts w:cstheme="majorBidi"/>
          <w:color w:val="000000"/>
        </w:rPr>
        <w:t xml:space="preserve">Though Norway rats were present in all </w:t>
      </w:r>
      <w:r w:rsidR="001E0DCB">
        <w:rPr>
          <w:rFonts w:cstheme="majorBidi"/>
          <w:color w:val="000000"/>
        </w:rPr>
        <w:t>study</w:t>
      </w:r>
      <w:r w:rsidR="001E0DCB" w:rsidRPr="00C46C97">
        <w:rPr>
          <w:rFonts w:cstheme="majorBidi"/>
          <w:color w:val="000000"/>
        </w:rPr>
        <w:t xml:space="preserve"> </w:t>
      </w:r>
      <w:r w:rsidRPr="00C46C97">
        <w:rPr>
          <w:rFonts w:cstheme="majorBidi"/>
          <w:color w:val="000000"/>
        </w:rPr>
        <w:t xml:space="preserve">areas, they were </w:t>
      </w:r>
      <w:r w:rsidR="00E2382B">
        <w:rPr>
          <w:rFonts w:cstheme="majorBidi"/>
          <w:color w:val="000000"/>
        </w:rPr>
        <w:t>only</w:t>
      </w:r>
      <w:r w:rsidR="00415D64" w:rsidRPr="00C46C97">
        <w:rPr>
          <w:rFonts w:cstheme="majorBidi"/>
          <w:color w:val="000000"/>
        </w:rPr>
        <w:t xml:space="preserve"> </w:t>
      </w:r>
      <w:r w:rsidRPr="00C46C97">
        <w:rPr>
          <w:rFonts w:cstheme="majorBidi"/>
          <w:color w:val="000000"/>
        </w:rPr>
        <w:t xml:space="preserve">abundant in three residential neighborhoods: the French Quarter, a tourist area with high concentrations of restaurants, bars, stores and residents; the Upper 9th Ward, an area that sustained extensive Katrina-related flooding and </w:t>
      </w:r>
      <w:del w:id="305" w:author="jamieechilds@gmail.com" w:date="2020-01-05T12:08:00Z">
        <w:r w:rsidRPr="00C46C97" w:rsidDel="008C14E9">
          <w:rPr>
            <w:rFonts w:cstheme="majorBidi"/>
            <w:color w:val="000000"/>
          </w:rPr>
          <w:delText>t</w:delText>
        </w:r>
      </w:del>
      <w:del w:id="306" w:author="jamieechilds@gmail.com" w:date="2020-01-05T12:09:00Z">
        <w:r w:rsidRPr="00C46C97" w:rsidDel="008C14E9">
          <w:rPr>
            <w:rFonts w:cstheme="majorBidi"/>
            <w:color w:val="000000"/>
          </w:rPr>
          <w:delText>hat exhibits a</w:delText>
        </w:r>
      </w:del>
      <w:ins w:id="307" w:author="jamieechilds@gmail.com" w:date="2020-01-05T12:09:00Z">
        <w:r w:rsidR="008C14E9">
          <w:rPr>
            <w:rFonts w:cstheme="majorBidi"/>
            <w:color w:val="000000"/>
          </w:rPr>
          <w:t>has a</w:t>
        </w:r>
      </w:ins>
      <w:r w:rsidRPr="00C46C97">
        <w:rPr>
          <w:rFonts w:cstheme="majorBidi"/>
          <w:color w:val="000000"/>
        </w:rPr>
        <w:t xml:space="preserve"> relatively high </w:t>
      </w:r>
      <w:r w:rsidR="00415D64">
        <w:rPr>
          <w:rFonts w:cstheme="majorBidi"/>
          <w:color w:val="000000"/>
        </w:rPr>
        <w:t>amount</w:t>
      </w:r>
      <w:r w:rsidR="00415D64" w:rsidRPr="00C46C97">
        <w:rPr>
          <w:rFonts w:cstheme="majorBidi"/>
          <w:color w:val="000000"/>
        </w:rPr>
        <w:t xml:space="preserve"> </w:t>
      </w:r>
      <w:r w:rsidRPr="00C46C97">
        <w:rPr>
          <w:rFonts w:cstheme="majorBidi"/>
          <w:color w:val="000000"/>
        </w:rPr>
        <w:t xml:space="preserve">of abandonment; and the Lower 9th Ward, which also sustained heavy flooding and which exhibits </w:t>
      </w:r>
      <w:ins w:id="308" w:author="Childs, James" w:date="2020-01-08T13:49:00Z">
        <w:r w:rsidR="00DF5C19">
          <w:rPr>
            <w:rFonts w:cstheme="majorBidi"/>
            <w:color w:val="000000"/>
          </w:rPr>
          <w:t xml:space="preserve">even </w:t>
        </w:r>
      </w:ins>
      <w:r w:rsidRPr="00C46C97">
        <w:rPr>
          <w:rFonts w:cstheme="majorBidi"/>
          <w:color w:val="000000"/>
        </w:rPr>
        <w:t xml:space="preserve">a higher </w:t>
      </w:r>
      <w:r w:rsidR="00415D64">
        <w:rPr>
          <w:rFonts w:cstheme="majorBidi"/>
          <w:color w:val="000000"/>
        </w:rPr>
        <w:t>amount</w:t>
      </w:r>
      <w:r w:rsidR="00415D64" w:rsidRPr="00C46C97">
        <w:rPr>
          <w:rFonts w:cstheme="majorBidi"/>
          <w:color w:val="000000"/>
        </w:rPr>
        <w:t xml:space="preserve"> </w:t>
      </w:r>
      <w:r w:rsidRPr="00C46C97">
        <w:rPr>
          <w:rFonts w:cstheme="majorBidi"/>
          <w:color w:val="000000"/>
        </w:rPr>
        <w:t xml:space="preserve">of abandonment than the Upper 9th Ward. </w:t>
      </w:r>
      <w:commentRangeStart w:id="309"/>
      <w:commentRangeStart w:id="310"/>
      <w:r w:rsidRPr="00B67B1F">
        <w:rPr>
          <w:rFonts w:cstheme="majorBidi"/>
        </w:rPr>
        <w:t>Despite prior work suggesting that Norway rats outcompete roof rats when in syntopy</w:t>
      </w:r>
      <w:commentRangeEnd w:id="309"/>
      <w:r w:rsidR="00A76B79">
        <w:rPr>
          <w:rStyle w:val="CommentReference"/>
          <w:rFonts w:cs="Times New Roman"/>
        </w:rPr>
        <w:commentReference w:id="309"/>
      </w:r>
      <w:r w:rsidRPr="00B67B1F">
        <w:rPr>
          <w:rFonts w:cstheme="majorBidi"/>
        </w:rPr>
        <w:t xml:space="preserve">, </w:t>
      </w:r>
      <w:commentRangeEnd w:id="310"/>
      <w:r w:rsidR="008C14E9">
        <w:rPr>
          <w:rStyle w:val="CommentReference"/>
          <w:rFonts w:cs="Times New Roman"/>
        </w:rPr>
        <w:commentReference w:id="310"/>
      </w:r>
      <w:r w:rsidRPr="00B67B1F">
        <w:rPr>
          <w:rFonts w:cstheme="majorBidi"/>
        </w:rPr>
        <w:t xml:space="preserve">both species were </w:t>
      </w:r>
      <w:r w:rsidR="00415D64">
        <w:rPr>
          <w:rFonts w:cstheme="majorBidi"/>
        </w:rPr>
        <w:t xml:space="preserve">found at 34 sites and were </w:t>
      </w:r>
      <w:r w:rsidRPr="00B67B1F">
        <w:rPr>
          <w:rFonts w:cstheme="majorBidi"/>
        </w:rPr>
        <w:t xml:space="preserve">consistently trapped </w:t>
      </w:r>
      <w:r w:rsidR="00FF73FB" w:rsidRPr="00B67B1F">
        <w:rPr>
          <w:rFonts w:cstheme="majorBidi"/>
        </w:rPr>
        <w:t xml:space="preserve">(i.e., </w:t>
      </w:r>
      <w:r w:rsidR="00D910A9">
        <w:rPr>
          <w:rFonts w:cstheme="majorBidi"/>
        </w:rPr>
        <w:t>over at</w:t>
      </w:r>
      <w:r w:rsidR="00FF73FB" w:rsidRPr="00B67B1F">
        <w:rPr>
          <w:rFonts w:cstheme="majorBidi"/>
        </w:rPr>
        <w:t xml:space="preserve"> least three seasons) </w:t>
      </w:r>
      <w:r w:rsidRPr="00B67B1F">
        <w:rPr>
          <w:rFonts w:cstheme="majorBidi"/>
        </w:rPr>
        <w:t xml:space="preserve">at ten sites </w:t>
      </w:r>
      <w:r w:rsidR="00DF320C">
        <w:rPr>
          <w:rFonts w:cstheme="majorBidi"/>
        </w:rPr>
        <w:t xml:space="preserve">across the study area </w:t>
      </w:r>
      <w:r w:rsidRPr="00B67B1F">
        <w:rPr>
          <w:rFonts w:cstheme="majorBidi"/>
        </w:rPr>
        <w:t xml:space="preserve">(Figure </w:t>
      </w:r>
      <w:r w:rsidR="00DF320C">
        <w:rPr>
          <w:rFonts w:cstheme="majorBidi"/>
        </w:rPr>
        <w:t>1</w:t>
      </w:r>
      <w:r w:rsidRPr="00B67B1F">
        <w:rPr>
          <w:rFonts w:cstheme="majorBidi"/>
        </w:rPr>
        <w:t>).</w:t>
      </w:r>
      <w:r w:rsidR="001E0DCB">
        <w:rPr>
          <w:rFonts w:cstheme="majorBidi"/>
        </w:rPr>
        <w:t xml:space="preserve"> </w:t>
      </w:r>
      <w:r w:rsidR="00D910A9">
        <w:rPr>
          <w:rFonts w:cstheme="majorBidi"/>
          <w:color w:val="000000"/>
        </w:rPr>
        <w:t>Overall r</w:t>
      </w:r>
      <w:r w:rsidR="001E0DCB">
        <w:rPr>
          <w:rFonts w:cstheme="majorBidi"/>
          <w:color w:val="000000"/>
        </w:rPr>
        <w:t>at o</w:t>
      </w:r>
      <w:commentRangeStart w:id="311"/>
      <w:r w:rsidR="001E0DCB">
        <w:rPr>
          <w:rFonts w:cstheme="majorBidi"/>
          <w:color w:val="000000"/>
        </w:rPr>
        <w:t>ccurrence</w:t>
      </w:r>
      <w:commentRangeEnd w:id="311"/>
      <w:r w:rsidR="00A76B79">
        <w:rPr>
          <w:rStyle w:val="CommentReference"/>
          <w:rFonts w:cs="Times New Roman"/>
        </w:rPr>
        <w:commentReference w:id="311"/>
      </w:r>
      <w:r w:rsidR="001E0DCB">
        <w:rPr>
          <w:rFonts w:cstheme="majorBidi"/>
          <w:color w:val="000000"/>
        </w:rPr>
        <w:t xml:space="preserve"> was greater at sites that did not flood than site</w:t>
      </w:r>
      <w:r w:rsidR="00DA79AF">
        <w:rPr>
          <w:rFonts w:cstheme="majorBidi"/>
          <w:color w:val="000000"/>
        </w:rPr>
        <w:t>s</w:t>
      </w:r>
      <w:r w:rsidR="001E0DCB">
        <w:rPr>
          <w:rFonts w:cstheme="majorBidi"/>
          <w:color w:val="000000"/>
        </w:rPr>
        <w:t xml:space="preserve"> that did (p &lt; 0.04), </w:t>
      </w:r>
      <w:r w:rsidR="00D910A9">
        <w:rPr>
          <w:rFonts w:cstheme="majorBidi"/>
          <w:color w:val="000000"/>
        </w:rPr>
        <w:t>al</w:t>
      </w:r>
      <w:r w:rsidR="001E0DCB">
        <w:rPr>
          <w:rFonts w:cstheme="majorBidi"/>
          <w:color w:val="000000"/>
        </w:rPr>
        <w:t>though no differences were found for species-level comparisons (both, p &gt; 0.05), or according to mean household income (p &gt; 0.05).</w:t>
      </w:r>
    </w:p>
    <w:p w14:paraId="26BE6C85" w14:textId="750D502D" w:rsidR="00CD6B7B" w:rsidRPr="00082DCF" w:rsidRDefault="00CD6B7B" w:rsidP="00082DCF">
      <w:pPr>
        <w:spacing w:after="0" w:line="360" w:lineRule="auto"/>
        <w:jc w:val="both"/>
        <w:rPr>
          <w:rFonts w:cstheme="majorBidi"/>
          <w:color w:val="000000"/>
        </w:rPr>
      </w:pPr>
    </w:p>
    <w:p w14:paraId="1AC9BA52" w14:textId="232C3B6B" w:rsidR="00A46445" w:rsidRPr="00082DCF" w:rsidRDefault="00915142" w:rsidP="001D1416">
      <w:pPr>
        <w:spacing w:after="0" w:line="360" w:lineRule="auto"/>
        <w:jc w:val="both"/>
        <w:rPr>
          <w:rFonts w:cstheme="majorBidi"/>
          <w:color w:val="000000"/>
        </w:rPr>
      </w:pPr>
      <w:commentRangeStart w:id="312"/>
      <w:r>
        <w:rPr>
          <w:rFonts w:cstheme="majorBidi"/>
          <w:color w:val="000000"/>
        </w:rPr>
        <w:t xml:space="preserve">Roof rats also were more locally abundant </w:t>
      </w:r>
      <w:ins w:id="313" w:author="jamieechilds@gmail.com" w:date="2020-01-05T12:11:00Z">
        <w:r w:rsidR="00B4534A">
          <w:rPr>
            <w:rFonts w:cstheme="majorBidi"/>
            <w:color w:val="000000"/>
          </w:rPr>
          <w:t xml:space="preserve">at trapped sites within an area </w:t>
        </w:r>
      </w:ins>
      <w:r>
        <w:rPr>
          <w:rFonts w:cstheme="majorBidi"/>
          <w:color w:val="000000"/>
        </w:rPr>
        <w:t xml:space="preserve">than were Norway rats. </w:t>
      </w:r>
      <w:r w:rsidR="001E0DCB" w:rsidRPr="00A059D0">
        <w:rPr>
          <w:rFonts w:cstheme="majorBidi"/>
          <w:color w:val="000000"/>
        </w:rPr>
        <w:t xml:space="preserve"> </w:t>
      </w:r>
      <w:r w:rsidR="001E0DCB">
        <w:rPr>
          <w:rFonts w:cstheme="majorBidi"/>
          <w:color w:val="000000"/>
        </w:rPr>
        <w:t>E</w:t>
      </w:r>
      <w:r w:rsidR="001E0DCB" w:rsidRPr="00A059D0">
        <w:rPr>
          <w:rFonts w:cstheme="majorBidi"/>
          <w:color w:val="000000"/>
        </w:rPr>
        <w:t>stimated population size</w:t>
      </w:r>
      <w:r w:rsidR="001E0DCB">
        <w:rPr>
          <w:rFonts w:cstheme="majorBidi"/>
          <w:color w:val="000000"/>
        </w:rPr>
        <w:t>s</w:t>
      </w:r>
      <w:r w:rsidR="001E0DCB" w:rsidRPr="00A059D0">
        <w:rPr>
          <w:rFonts w:cstheme="majorBidi"/>
          <w:color w:val="000000"/>
        </w:rPr>
        <w:t xml:space="preserve"> for roof rats ranged from 5 to 30 individuals </w:t>
      </w:r>
      <w:r w:rsidR="001E0DCB">
        <w:rPr>
          <w:rFonts w:cstheme="majorBidi"/>
          <w:color w:val="000000"/>
        </w:rPr>
        <w:t xml:space="preserve">(mean = 9.18, </w:t>
      </w:r>
      <w:r w:rsidR="001E0DCB" w:rsidRPr="00A059D0">
        <w:rPr>
          <w:rFonts w:cstheme="majorBidi"/>
          <w:color w:val="000000"/>
        </w:rPr>
        <w:t>mode</w:t>
      </w:r>
      <w:r w:rsidR="001E0DCB">
        <w:rPr>
          <w:rFonts w:cstheme="majorBidi"/>
          <w:color w:val="000000"/>
        </w:rPr>
        <w:t xml:space="preserve"> =</w:t>
      </w:r>
      <w:r w:rsidR="001E0DCB" w:rsidRPr="00A059D0">
        <w:rPr>
          <w:rFonts w:cstheme="majorBidi"/>
          <w:color w:val="000000"/>
        </w:rPr>
        <w:t xml:space="preserve"> 7</w:t>
      </w:r>
      <w:r w:rsidR="001E0DCB">
        <w:rPr>
          <w:rFonts w:cstheme="majorBidi"/>
          <w:color w:val="000000"/>
        </w:rPr>
        <w:t>), while e</w:t>
      </w:r>
      <w:r w:rsidR="00A46445" w:rsidRPr="00A059D0">
        <w:rPr>
          <w:rFonts w:cstheme="majorBidi"/>
          <w:color w:val="000000"/>
        </w:rPr>
        <w:t>stimated population size</w:t>
      </w:r>
      <w:r>
        <w:rPr>
          <w:rFonts w:cstheme="majorBidi"/>
          <w:color w:val="000000"/>
        </w:rPr>
        <w:t>s</w:t>
      </w:r>
      <w:r w:rsidR="00A46445" w:rsidRPr="00A059D0">
        <w:rPr>
          <w:rFonts w:cstheme="majorBidi"/>
          <w:color w:val="000000"/>
        </w:rPr>
        <w:t xml:space="preserve"> for Norway rats ranged from 0 to 16 individuals</w:t>
      </w:r>
      <w:r>
        <w:rPr>
          <w:rFonts w:cstheme="majorBidi"/>
          <w:color w:val="000000"/>
        </w:rPr>
        <w:t xml:space="preserve"> </w:t>
      </w:r>
      <w:r w:rsidRPr="00A059D0">
        <w:rPr>
          <w:rFonts w:cstheme="majorBidi"/>
          <w:color w:val="000000"/>
        </w:rPr>
        <w:t>at a site</w:t>
      </w:r>
      <w:r>
        <w:rPr>
          <w:rFonts w:cstheme="majorBidi"/>
          <w:color w:val="000000"/>
        </w:rPr>
        <w:t xml:space="preserve"> (mean = </w:t>
      </w:r>
      <w:r w:rsidR="00D626B6">
        <w:rPr>
          <w:rFonts w:cstheme="majorBidi"/>
          <w:color w:val="000000"/>
        </w:rPr>
        <w:t>1.78</w:t>
      </w:r>
      <w:r>
        <w:rPr>
          <w:rFonts w:cstheme="majorBidi"/>
          <w:color w:val="000000"/>
        </w:rPr>
        <w:t xml:space="preserve">, </w:t>
      </w:r>
      <w:r w:rsidR="00F353B7" w:rsidRPr="00A059D0">
        <w:rPr>
          <w:rFonts w:cstheme="majorBidi"/>
          <w:color w:val="000000"/>
        </w:rPr>
        <w:t xml:space="preserve">mode </w:t>
      </w:r>
      <w:r>
        <w:rPr>
          <w:rFonts w:cstheme="majorBidi"/>
          <w:color w:val="000000"/>
        </w:rPr>
        <w:t>=</w:t>
      </w:r>
      <w:r w:rsidR="00F353B7" w:rsidRPr="00A059D0">
        <w:rPr>
          <w:rFonts w:cstheme="majorBidi"/>
          <w:color w:val="000000"/>
        </w:rPr>
        <w:t xml:space="preserve"> 0</w:t>
      </w:r>
      <w:r>
        <w:rPr>
          <w:rFonts w:cstheme="majorBidi"/>
          <w:color w:val="000000"/>
        </w:rPr>
        <w:t>)</w:t>
      </w:r>
      <w:r w:rsidR="00A46445" w:rsidRPr="00A059D0">
        <w:rPr>
          <w:rFonts w:cstheme="majorBidi"/>
          <w:color w:val="000000"/>
        </w:rPr>
        <w:t>.</w:t>
      </w:r>
      <w:r w:rsidR="007C59F5" w:rsidRPr="007C59F5">
        <w:t xml:space="preserve"> </w:t>
      </w:r>
      <w:r w:rsidR="00A46445" w:rsidRPr="00A059D0">
        <w:rPr>
          <w:rFonts w:cstheme="majorBidi"/>
          <w:color w:val="000000"/>
        </w:rPr>
        <w:t>Geographic clusters of high and low population densities were observed for both species (</w:t>
      </w:r>
      <w:r>
        <w:rPr>
          <w:rFonts w:cstheme="majorBidi"/>
          <w:color w:val="000000"/>
        </w:rPr>
        <w:t>Figure 1</w:t>
      </w:r>
      <w:r w:rsidR="00A46445" w:rsidRPr="00A059D0">
        <w:rPr>
          <w:rFonts w:cstheme="majorBidi"/>
          <w:color w:val="000000"/>
        </w:rPr>
        <w:t xml:space="preserve">), </w:t>
      </w:r>
      <w:commentRangeEnd w:id="312"/>
      <w:r w:rsidR="00DF5C19">
        <w:rPr>
          <w:rStyle w:val="CommentReference"/>
          <w:rFonts w:cs="Times New Roman"/>
        </w:rPr>
        <w:commentReference w:id="312"/>
      </w:r>
      <w:r w:rsidR="00A46445" w:rsidRPr="00A059D0">
        <w:rPr>
          <w:rFonts w:cstheme="majorBidi"/>
          <w:color w:val="000000"/>
        </w:rPr>
        <w:t>with Norway rats</w:t>
      </w:r>
      <w:r>
        <w:rPr>
          <w:rFonts w:cstheme="majorBidi"/>
          <w:color w:val="000000"/>
        </w:rPr>
        <w:t xml:space="preserve"> exhibiting</w:t>
      </w:r>
      <w:r w:rsidR="00A46445" w:rsidRPr="00A059D0">
        <w:rPr>
          <w:rFonts w:cstheme="majorBidi"/>
          <w:color w:val="000000"/>
        </w:rPr>
        <w:t xml:space="preserve"> </w:t>
      </w:r>
      <w:r>
        <w:rPr>
          <w:rFonts w:cstheme="majorBidi"/>
          <w:color w:val="000000"/>
        </w:rPr>
        <w:t>fewer and smaller clusters</w:t>
      </w:r>
      <w:r w:rsidR="00A46445" w:rsidRPr="00A059D0">
        <w:rPr>
          <w:rFonts w:cstheme="majorBidi"/>
          <w:color w:val="000000"/>
        </w:rPr>
        <w:t>.</w:t>
      </w:r>
      <w:r w:rsidR="009A4877" w:rsidRPr="00A059D0">
        <w:rPr>
          <w:rFonts w:cstheme="majorBidi"/>
          <w:color w:val="000000"/>
        </w:rPr>
        <w:t xml:space="preserve"> Ro</w:t>
      </w:r>
      <w:r w:rsidR="009A4877">
        <w:rPr>
          <w:rFonts w:cstheme="majorBidi"/>
          <w:color w:val="000000"/>
        </w:rPr>
        <w:t xml:space="preserve">of rats </w:t>
      </w:r>
      <w:r w:rsidR="001D4414">
        <w:rPr>
          <w:rFonts w:cstheme="majorBidi"/>
          <w:color w:val="000000"/>
        </w:rPr>
        <w:t>were more abundant</w:t>
      </w:r>
      <w:r w:rsidR="009A4877">
        <w:rPr>
          <w:rFonts w:cstheme="majorBidi"/>
          <w:color w:val="000000"/>
        </w:rPr>
        <w:t xml:space="preserve"> in the Lower 9</w:t>
      </w:r>
      <w:r w:rsidR="009A4877" w:rsidRPr="00C43095">
        <w:rPr>
          <w:rFonts w:cstheme="majorBidi"/>
          <w:color w:val="000000"/>
          <w:vertAlign w:val="superscript"/>
        </w:rPr>
        <w:t>th</w:t>
      </w:r>
      <w:r w:rsidR="009A4877">
        <w:rPr>
          <w:rFonts w:cstheme="majorBidi"/>
          <w:color w:val="000000"/>
        </w:rPr>
        <w:t xml:space="preserve"> ward than in </w:t>
      </w:r>
      <w:r w:rsidR="001D4414">
        <w:rPr>
          <w:rFonts w:cstheme="majorBidi"/>
          <w:color w:val="000000"/>
        </w:rPr>
        <w:t xml:space="preserve">the </w:t>
      </w:r>
      <w:r w:rsidR="009A4877">
        <w:rPr>
          <w:rFonts w:cstheme="majorBidi"/>
          <w:color w:val="000000"/>
        </w:rPr>
        <w:t>Bywater, French Quarter, Lakeview, Uptown,</w:t>
      </w:r>
      <w:r w:rsidR="001D1416">
        <w:rPr>
          <w:rFonts w:cstheme="majorBidi"/>
          <w:color w:val="000000"/>
        </w:rPr>
        <w:t xml:space="preserve"> and</w:t>
      </w:r>
      <w:r w:rsidR="009A4877">
        <w:rPr>
          <w:rFonts w:cstheme="majorBidi"/>
          <w:color w:val="000000"/>
        </w:rPr>
        <w:t xml:space="preserve"> St Bernard</w:t>
      </w:r>
      <w:r w:rsidR="001D1416">
        <w:rPr>
          <w:rFonts w:cstheme="majorBidi"/>
          <w:color w:val="000000"/>
        </w:rPr>
        <w:t xml:space="preserve"> neighborhoods</w:t>
      </w:r>
      <w:r w:rsidR="001D4414">
        <w:rPr>
          <w:rFonts w:cstheme="majorBidi"/>
          <w:color w:val="000000"/>
        </w:rPr>
        <w:t>, a</w:t>
      </w:r>
      <w:r w:rsidR="001D1416">
        <w:rPr>
          <w:rFonts w:cstheme="majorBidi"/>
          <w:color w:val="000000"/>
        </w:rPr>
        <w:t>s well as</w:t>
      </w:r>
      <w:r w:rsidR="001D4414">
        <w:rPr>
          <w:rFonts w:cstheme="majorBidi"/>
          <w:color w:val="000000"/>
        </w:rPr>
        <w:t xml:space="preserve"> the </w:t>
      </w:r>
      <w:r w:rsidR="00D42E01">
        <w:rPr>
          <w:rFonts w:cstheme="majorBidi"/>
          <w:color w:val="000000"/>
        </w:rPr>
        <w:t>n</w:t>
      </w:r>
      <w:r w:rsidR="001D4414">
        <w:rPr>
          <w:rFonts w:cstheme="majorBidi"/>
          <w:color w:val="000000"/>
        </w:rPr>
        <w:t>atural</w:t>
      </w:r>
      <w:r w:rsidR="00D42E01">
        <w:rPr>
          <w:rFonts w:cstheme="majorBidi"/>
          <w:color w:val="000000"/>
        </w:rPr>
        <w:t xml:space="preserve"> a</w:t>
      </w:r>
      <w:r w:rsidR="001D4414">
        <w:rPr>
          <w:rFonts w:cstheme="majorBidi"/>
          <w:color w:val="000000"/>
        </w:rPr>
        <w:t>rea (all, p &lt; 0.05). Roof rats also were more abundant</w:t>
      </w:r>
      <w:r w:rsidR="009A4877">
        <w:rPr>
          <w:rFonts w:cstheme="majorBidi"/>
          <w:color w:val="000000"/>
        </w:rPr>
        <w:t xml:space="preserve"> </w:t>
      </w:r>
      <w:r w:rsidR="001D4414">
        <w:rPr>
          <w:rFonts w:cstheme="majorBidi"/>
          <w:color w:val="000000"/>
        </w:rPr>
        <w:t>in</w:t>
      </w:r>
      <w:r w:rsidR="009A4877">
        <w:rPr>
          <w:rFonts w:cstheme="majorBidi"/>
          <w:color w:val="000000"/>
        </w:rPr>
        <w:t xml:space="preserve"> the </w:t>
      </w:r>
      <w:commentRangeStart w:id="314"/>
      <w:r w:rsidR="009A4877">
        <w:rPr>
          <w:rFonts w:cstheme="majorBidi"/>
          <w:color w:val="000000"/>
        </w:rPr>
        <w:t>Upper 9</w:t>
      </w:r>
      <w:r w:rsidR="009A4877" w:rsidRPr="00C43095">
        <w:rPr>
          <w:rFonts w:cstheme="majorBidi"/>
          <w:color w:val="000000"/>
          <w:vertAlign w:val="superscript"/>
        </w:rPr>
        <w:t>th</w:t>
      </w:r>
      <w:r w:rsidR="009A4877">
        <w:rPr>
          <w:rFonts w:cstheme="majorBidi"/>
          <w:color w:val="000000"/>
        </w:rPr>
        <w:t xml:space="preserve"> </w:t>
      </w:r>
      <w:r w:rsidR="00A35DAA">
        <w:rPr>
          <w:rFonts w:cstheme="majorBidi"/>
          <w:color w:val="000000"/>
        </w:rPr>
        <w:t>W</w:t>
      </w:r>
      <w:r w:rsidR="009A4877">
        <w:rPr>
          <w:rFonts w:cstheme="majorBidi"/>
          <w:color w:val="000000"/>
        </w:rPr>
        <w:t>ard than</w:t>
      </w:r>
      <w:r w:rsidR="001D4414">
        <w:rPr>
          <w:rFonts w:cstheme="majorBidi"/>
          <w:color w:val="000000"/>
        </w:rPr>
        <w:t xml:space="preserve"> in</w:t>
      </w:r>
      <w:r w:rsidR="009A4877">
        <w:rPr>
          <w:rFonts w:cstheme="majorBidi"/>
          <w:color w:val="000000"/>
        </w:rPr>
        <w:t xml:space="preserve"> the French Quarter. </w:t>
      </w:r>
      <w:r w:rsidR="00571385" w:rsidDel="001E0DCB">
        <w:rPr>
          <w:rFonts w:cstheme="majorBidi"/>
          <w:color w:val="000000"/>
        </w:rPr>
        <w:t xml:space="preserve">Norway rats </w:t>
      </w:r>
      <w:r w:rsidR="001D4414" w:rsidDel="001E0DCB">
        <w:rPr>
          <w:rFonts w:cstheme="majorBidi"/>
          <w:color w:val="000000"/>
        </w:rPr>
        <w:t xml:space="preserve">were more abundant </w:t>
      </w:r>
      <w:r w:rsidR="00571385" w:rsidDel="001E0DCB">
        <w:rPr>
          <w:rFonts w:cstheme="majorBidi"/>
          <w:color w:val="000000"/>
        </w:rPr>
        <w:t>in the Lower 9</w:t>
      </w:r>
      <w:r w:rsidR="00571385" w:rsidRPr="00C43095" w:rsidDel="001E0DCB">
        <w:rPr>
          <w:rFonts w:cstheme="majorBidi"/>
          <w:color w:val="000000"/>
          <w:vertAlign w:val="superscript"/>
        </w:rPr>
        <w:t>th</w:t>
      </w:r>
      <w:r w:rsidR="00571385" w:rsidDel="001E0DCB">
        <w:rPr>
          <w:rFonts w:cstheme="majorBidi"/>
          <w:color w:val="000000"/>
        </w:rPr>
        <w:t xml:space="preserve"> </w:t>
      </w:r>
      <w:r w:rsidR="001D1416" w:rsidDel="001E0DCB">
        <w:rPr>
          <w:rFonts w:cstheme="majorBidi"/>
          <w:color w:val="000000"/>
        </w:rPr>
        <w:t>and Upper 9</w:t>
      </w:r>
      <w:r w:rsidR="001D1416" w:rsidRPr="00EF4E8C" w:rsidDel="001E0DCB">
        <w:rPr>
          <w:rFonts w:cstheme="majorBidi"/>
          <w:color w:val="000000"/>
          <w:vertAlign w:val="superscript"/>
        </w:rPr>
        <w:t>th</w:t>
      </w:r>
      <w:r w:rsidR="001D1416" w:rsidDel="001E0DCB">
        <w:rPr>
          <w:rFonts w:cstheme="majorBidi"/>
          <w:color w:val="000000"/>
        </w:rPr>
        <w:t xml:space="preserve"> </w:t>
      </w:r>
      <w:r w:rsidR="00571385" w:rsidDel="001E0DCB">
        <w:rPr>
          <w:rFonts w:cstheme="majorBidi"/>
          <w:color w:val="000000"/>
        </w:rPr>
        <w:t>ward</w:t>
      </w:r>
      <w:r w:rsidR="001D1416" w:rsidDel="001E0DCB">
        <w:rPr>
          <w:rFonts w:cstheme="majorBidi"/>
          <w:color w:val="000000"/>
        </w:rPr>
        <w:t>s</w:t>
      </w:r>
      <w:r w:rsidR="00571385" w:rsidDel="001E0DCB">
        <w:rPr>
          <w:rFonts w:cstheme="majorBidi"/>
          <w:color w:val="000000"/>
        </w:rPr>
        <w:t xml:space="preserve"> than </w:t>
      </w:r>
      <w:r w:rsidR="001D4414" w:rsidDel="001E0DCB">
        <w:rPr>
          <w:rFonts w:cstheme="majorBidi"/>
          <w:color w:val="000000"/>
        </w:rPr>
        <w:t xml:space="preserve">in </w:t>
      </w:r>
      <w:r w:rsidR="00571385" w:rsidDel="001E0DCB">
        <w:rPr>
          <w:rFonts w:cstheme="majorBidi"/>
          <w:color w:val="000000"/>
        </w:rPr>
        <w:t>any other neighborhood but the French Quarter</w:t>
      </w:r>
      <w:r w:rsidR="001D1416" w:rsidDel="001E0DCB">
        <w:rPr>
          <w:rFonts w:cstheme="majorBidi"/>
          <w:color w:val="000000"/>
        </w:rPr>
        <w:t xml:space="preserve"> (otherwise all, p &lt; 0.05).</w:t>
      </w:r>
      <w:r w:rsidR="001E0DCB">
        <w:rPr>
          <w:rFonts w:cstheme="majorBidi"/>
          <w:color w:val="000000"/>
        </w:rPr>
        <w:t xml:space="preserve"> </w:t>
      </w:r>
      <w:commentRangeEnd w:id="314"/>
      <w:r w:rsidR="00A76B79">
        <w:rPr>
          <w:rStyle w:val="CommentReference"/>
          <w:rFonts w:cs="Times New Roman"/>
        </w:rPr>
        <w:commentReference w:id="314"/>
      </w:r>
      <w:r w:rsidR="00B1089A">
        <w:rPr>
          <w:rFonts w:cstheme="majorBidi"/>
          <w:color w:val="000000"/>
        </w:rPr>
        <w:t xml:space="preserve">Overall </w:t>
      </w:r>
      <w:r w:rsidR="003C6AC5">
        <w:rPr>
          <w:rFonts w:cstheme="majorBidi"/>
          <w:color w:val="000000"/>
        </w:rPr>
        <w:t xml:space="preserve">trap rate was higher at sites that </w:t>
      </w:r>
      <w:r w:rsidR="003C6AC5">
        <w:rPr>
          <w:rFonts w:cstheme="majorBidi"/>
          <w:color w:val="000000"/>
        </w:rPr>
        <w:lastRenderedPageBreak/>
        <w:t xml:space="preserve">flooded </w:t>
      </w:r>
      <w:r w:rsidR="00912947">
        <w:rPr>
          <w:rFonts w:cstheme="majorBidi"/>
          <w:color w:val="000000"/>
        </w:rPr>
        <w:t>(2.4</w:t>
      </w:r>
      <w:r w:rsidR="00C46C2F">
        <w:rPr>
          <w:rFonts w:cstheme="majorBidi"/>
          <w:color w:val="000000"/>
        </w:rPr>
        <w:t xml:space="preserve">%) </w:t>
      </w:r>
      <w:r w:rsidR="003C6AC5">
        <w:rPr>
          <w:rFonts w:cstheme="majorBidi"/>
          <w:color w:val="000000"/>
        </w:rPr>
        <w:t>than sites that did not</w:t>
      </w:r>
      <w:r w:rsidR="00C46C2F">
        <w:rPr>
          <w:rFonts w:cstheme="majorBidi"/>
          <w:color w:val="000000"/>
        </w:rPr>
        <w:t xml:space="preserve"> (1.1%)</w:t>
      </w:r>
      <w:r w:rsidR="003C6AC5">
        <w:rPr>
          <w:rFonts w:cstheme="majorBidi"/>
          <w:color w:val="000000"/>
        </w:rPr>
        <w:t xml:space="preserve"> (p</w:t>
      </w:r>
      <w:r w:rsidR="00B1089A">
        <w:rPr>
          <w:rFonts w:cstheme="majorBidi"/>
          <w:color w:val="000000"/>
        </w:rPr>
        <w:t xml:space="preserve"> </w:t>
      </w:r>
      <w:r w:rsidR="003C6AC5">
        <w:rPr>
          <w:rFonts w:cstheme="majorBidi"/>
          <w:color w:val="000000"/>
        </w:rPr>
        <w:t>&lt;</w:t>
      </w:r>
      <w:r w:rsidR="00B1089A">
        <w:rPr>
          <w:rFonts w:cstheme="majorBidi"/>
          <w:color w:val="000000"/>
        </w:rPr>
        <w:t xml:space="preserve"> </w:t>
      </w:r>
      <w:r w:rsidR="003C6AC5">
        <w:rPr>
          <w:rFonts w:cstheme="majorBidi"/>
          <w:color w:val="000000"/>
        </w:rPr>
        <w:t>0.01)</w:t>
      </w:r>
      <w:r w:rsidR="00B12E47">
        <w:rPr>
          <w:rFonts w:cstheme="majorBidi"/>
          <w:color w:val="000000"/>
        </w:rPr>
        <w:t xml:space="preserve">. </w:t>
      </w:r>
      <w:r w:rsidR="00B1089A">
        <w:rPr>
          <w:rFonts w:cstheme="majorBidi"/>
          <w:color w:val="000000"/>
        </w:rPr>
        <w:t>Overall trap rate also was higher at low</w:t>
      </w:r>
      <w:r w:rsidR="003E59B7">
        <w:rPr>
          <w:rFonts w:cstheme="majorBidi"/>
          <w:color w:val="000000"/>
        </w:rPr>
        <w:t>er</w:t>
      </w:r>
      <w:r w:rsidR="00B1089A">
        <w:rPr>
          <w:rFonts w:cstheme="majorBidi"/>
          <w:color w:val="000000"/>
        </w:rPr>
        <w:t>-income sites (2.5%) than high</w:t>
      </w:r>
      <w:r w:rsidR="003E59B7">
        <w:rPr>
          <w:rFonts w:cstheme="majorBidi"/>
          <w:color w:val="000000"/>
        </w:rPr>
        <w:t>er</w:t>
      </w:r>
      <w:r w:rsidR="00B1089A">
        <w:rPr>
          <w:rFonts w:cstheme="majorBidi"/>
          <w:color w:val="000000"/>
        </w:rPr>
        <w:t xml:space="preserve">-income sites (1.3%) (p &lt; 0.01). </w:t>
      </w:r>
      <w:commentRangeStart w:id="315"/>
      <w:r w:rsidR="003E59B7">
        <w:rPr>
          <w:rFonts w:cstheme="majorBidi"/>
          <w:color w:val="000000"/>
        </w:rPr>
        <w:t>Similarly, e</w:t>
      </w:r>
      <w:r w:rsidR="00B1089A">
        <w:rPr>
          <w:rFonts w:cstheme="majorBidi"/>
          <w:color w:val="000000"/>
        </w:rPr>
        <w:t xml:space="preserve">stimated population sizes of </w:t>
      </w:r>
      <w:r w:rsidR="009C324C">
        <w:rPr>
          <w:rFonts w:cstheme="majorBidi"/>
          <w:color w:val="000000"/>
        </w:rPr>
        <w:t xml:space="preserve">Norway and </w:t>
      </w:r>
      <w:r w:rsidR="00B1089A">
        <w:rPr>
          <w:rFonts w:cstheme="majorBidi"/>
          <w:color w:val="000000"/>
        </w:rPr>
        <w:t xml:space="preserve">roof rats were </w:t>
      </w:r>
      <w:r w:rsidR="009C324C">
        <w:rPr>
          <w:rFonts w:cstheme="majorBidi"/>
          <w:color w:val="000000"/>
        </w:rPr>
        <w:t>higher at sites that flooded</w:t>
      </w:r>
      <w:r w:rsidR="00117045">
        <w:rPr>
          <w:rFonts w:cstheme="majorBidi"/>
          <w:color w:val="000000"/>
        </w:rPr>
        <w:t xml:space="preserve"> (0.58, 1.14</w:t>
      </w:r>
      <w:r w:rsidR="00A35DAA">
        <w:rPr>
          <w:rFonts w:cstheme="majorBidi"/>
          <w:color w:val="000000"/>
        </w:rPr>
        <w:t xml:space="preserve"> respectively</w:t>
      </w:r>
      <w:r w:rsidR="00117045">
        <w:rPr>
          <w:rFonts w:cstheme="majorBidi"/>
          <w:color w:val="000000"/>
        </w:rPr>
        <w:t>)</w:t>
      </w:r>
      <w:r w:rsidR="009C324C">
        <w:rPr>
          <w:rFonts w:cstheme="majorBidi"/>
          <w:color w:val="000000"/>
        </w:rPr>
        <w:t xml:space="preserve"> than sites that did not </w:t>
      </w:r>
      <w:r w:rsidR="00117045">
        <w:rPr>
          <w:rFonts w:cstheme="majorBidi"/>
          <w:color w:val="000000"/>
        </w:rPr>
        <w:t>(0.33, 0.70</w:t>
      </w:r>
      <w:r w:rsidR="00A35DAA">
        <w:rPr>
          <w:rFonts w:cstheme="majorBidi"/>
          <w:color w:val="000000"/>
        </w:rPr>
        <w:t xml:space="preserve"> respectively</w:t>
      </w:r>
      <w:r w:rsidR="00117045">
        <w:rPr>
          <w:rFonts w:cstheme="majorBidi"/>
          <w:color w:val="000000"/>
        </w:rPr>
        <w:t xml:space="preserve">) </w:t>
      </w:r>
      <w:r w:rsidR="009C324C">
        <w:rPr>
          <w:rFonts w:cstheme="majorBidi"/>
          <w:color w:val="000000"/>
        </w:rPr>
        <w:t>(p</w:t>
      </w:r>
      <w:r w:rsidR="002038E3">
        <w:rPr>
          <w:rFonts w:cstheme="majorBidi"/>
          <w:color w:val="000000"/>
        </w:rPr>
        <w:t xml:space="preserve"> </w:t>
      </w:r>
      <w:r w:rsidR="009C324C">
        <w:rPr>
          <w:rFonts w:cstheme="majorBidi"/>
          <w:color w:val="000000"/>
        </w:rPr>
        <w:t>&lt;</w:t>
      </w:r>
      <w:r w:rsidR="002038E3">
        <w:rPr>
          <w:rFonts w:cstheme="majorBidi"/>
          <w:color w:val="000000"/>
        </w:rPr>
        <w:t xml:space="preserve"> </w:t>
      </w:r>
      <w:r w:rsidR="009C324C">
        <w:rPr>
          <w:rFonts w:cstheme="majorBidi"/>
          <w:color w:val="000000"/>
        </w:rPr>
        <w:t>0.05, p</w:t>
      </w:r>
      <w:r w:rsidR="002038E3">
        <w:rPr>
          <w:rFonts w:cstheme="majorBidi"/>
          <w:color w:val="000000"/>
        </w:rPr>
        <w:t xml:space="preserve"> </w:t>
      </w:r>
      <w:r w:rsidR="009C324C">
        <w:rPr>
          <w:rFonts w:cstheme="majorBidi"/>
          <w:color w:val="000000"/>
        </w:rPr>
        <w:t>&lt;</w:t>
      </w:r>
      <w:r w:rsidR="002038E3">
        <w:rPr>
          <w:rFonts w:cstheme="majorBidi"/>
          <w:color w:val="000000"/>
        </w:rPr>
        <w:t xml:space="preserve"> </w:t>
      </w:r>
      <w:r w:rsidR="009C324C">
        <w:rPr>
          <w:rFonts w:cstheme="majorBidi"/>
          <w:color w:val="000000"/>
        </w:rPr>
        <w:t xml:space="preserve">0.005), </w:t>
      </w:r>
      <w:r w:rsidR="00B1089A">
        <w:rPr>
          <w:rFonts w:cstheme="majorBidi"/>
          <w:color w:val="000000"/>
        </w:rPr>
        <w:t xml:space="preserve">and </w:t>
      </w:r>
      <w:r w:rsidR="003E59B7">
        <w:rPr>
          <w:rFonts w:cstheme="majorBidi"/>
          <w:color w:val="000000"/>
        </w:rPr>
        <w:t xml:space="preserve">were higher at </w:t>
      </w:r>
      <w:r w:rsidR="00117045">
        <w:rPr>
          <w:rFonts w:cstheme="majorBidi"/>
          <w:color w:val="000000"/>
        </w:rPr>
        <w:t>low</w:t>
      </w:r>
      <w:r w:rsidR="003E59B7">
        <w:rPr>
          <w:rFonts w:cstheme="majorBidi"/>
          <w:color w:val="000000"/>
        </w:rPr>
        <w:t>er</w:t>
      </w:r>
      <w:r w:rsidR="00EA7610">
        <w:rPr>
          <w:rFonts w:cstheme="majorBidi"/>
          <w:color w:val="000000"/>
        </w:rPr>
        <w:t>-</w:t>
      </w:r>
      <w:r w:rsidR="00117045">
        <w:rPr>
          <w:rFonts w:cstheme="majorBidi"/>
          <w:color w:val="000000"/>
        </w:rPr>
        <w:t>income sites (0.79, 1.23</w:t>
      </w:r>
      <w:r w:rsidR="00A35DAA">
        <w:rPr>
          <w:rFonts w:cstheme="majorBidi"/>
          <w:color w:val="000000"/>
        </w:rPr>
        <w:t xml:space="preserve"> respectively</w:t>
      </w:r>
      <w:r w:rsidR="00117045">
        <w:rPr>
          <w:rFonts w:cstheme="majorBidi"/>
          <w:color w:val="000000"/>
        </w:rPr>
        <w:t>) than high</w:t>
      </w:r>
      <w:r w:rsidR="003E59B7">
        <w:rPr>
          <w:rFonts w:cstheme="majorBidi"/>
          <w:color w:val="000000"/>
        </w:rPr>
        <w:t>er-</w:t>
      </w:r>
      <w:r w:rsidR="00117045">
        <w:rPr>
          <w:rFonts w:cstheme="majorBidi"/>
          <w:color w:val="000000"/>
        </w:rPr>
        <w:t>income sites (0.25, 0.76</w:t>
      </w:r>
      <w:r w:rsidR="00A35DAA">
        <w:rPr>
          <w:rFonts w:cstheme="majorBidi"/>
          <w:color w:val="000000"/>
        </w:rPr>
        <w:t xml:space="preserve"> respectively</w:t>
      </w:r>
      <w:r w:rsidR="00117045">
        <w:rPr>
          <w:rFonts w:cstheme="majorBidi"/>
          <w:color w:val="000000"/>
        </w:rPr>
        <w:t>) (p</w:t>
      </w:r>
      <w:r w:rsidR="002038E3">
        <w:rPr>
          <w:rFonts w:cstheme="majorBidi"/>
          <w:color w:val="000000"/>
        </w:rPr>
        <w:t xml:space="preserve"> &lt; </w:t>
      </w:r>
      <w:r w:rsidR="00117045">
        <w:rPr>
          <w:rFonts w:cstheme="majorBidi"/>
          <w:color w:val="000000"/>
        </w:rPr>
        <w:t>0</w:t>
      </w:r>
      <w:r w:rsidR="002038E3">
        <w:rPr>
          <w:rFonts w:cstheme="majorBidi"/>
          <w:color w:val="000000"/>
        </w:rPr>
        <w:t>.001</w:t>
      </w:r>
      <w:r w:rsidR="00117045">
        <w:rPr>
          <w:rFonts w:cstheme="majorBidi"/>
          <w:color w:val="000000"/>
        </w:rPr>
        <w:t>, p</w:t>
      </w:r>
      <w:r w:rsidR="002038E3">
        <w:rPr>
          <w:rFonts w:cstheme="majorBidi"/>
          <w:color w:val="000000"/>
        </w:rPr>
        <w:t xml:space="preserve"> </w:t>
      </w:r>
      <w:r w:rsidR="00117045">
        <w:rPr>
          <w:rFonts w:cstheme="majorBidi"/>
          <w:color w:val="000000"/>
        </w:rPr>
        <w:t>&lt;</w:t>
      </w:r>
      <w:r w:rsidR="002038E3">
        <w:rPr>
          <w:rFonts w:cstheme="majorBidi"/>
          <w:color w:val="000000"/>
        </w:rPr>
        <w:t xml:space="preserve"> </w:t>
      </w:r>
      <w:r w:rsidR="00117045">
        <w:rPr>
          <w:rFonts w:cstheme="majorBidi"/>
          <w:color w:val="000000"/>
        </w:rPr>
        <w:t>0.01)</w:t>
      </w:r>
      <w:r w:rsidR="00B1089A">
        <w:rPr>
          <w:rFonts w:cstheme="majorBidi"/>
          <w:color w:val="000000"/>
        </w:rPr>
        <w:t>.</w:t>
      </w:r>
      <w:commentRangeEnd w:id="315"/>
      <w:r w:rsidR="00DF5C19">
        <w:rPr>
          <w:rStyle w:val="CommentReference"/>
          <w:rFonts w:cs="Times New Roman"/>
        </w:rPr>
        <w:commentReference w:id="315"/>
      </w:r>
    </w:p>
    <w:p w14:paraId="74549324" w14:textId="77777777" w:rsidR="00345870" w:rsidRPr="00C46C97" w:rsidRDefault="00345870" w:rsidP="00C46C97">
      <w:pPr>
        <w:spacing w:after="0" w:line="360" w:lineRule="auto"/>
        <w:rPr>
          <w:rFonts w:cstheme="majorBidi"/>
        </w:rPr>
      </w:pPr>
    </w:p>
    <w:p w14:paraId="0F993DF4" w14:textId="1ED526C9" w:rsidR="00B21240" w:rsidDel="00551816" w:rsidRDefault="00CD6B7B" w:rsidP="00C46C97">
      <w:pPr>
        <w:spacing w:after="0" w:line="360" w:lineRule="auto"/>
        <w:jc w:val="both"/>
        <w:rPr>
          <w:del w:id="316" w:author="Childs, James" w:date="2020-01-08T13:58:00Z"/>
          <w:rFonts w:ascii="Carlito" w:hAnsi="Carlito" w:cs="Carlito"/>
        </w:rPr>
      </w:pPr>
      <w:r w:rsidRPr="00C46C97">
        <w:rPr>
          <w:b/>
          <w:i/>
        </w:rPr>
        <w:t>Socio-environmental predictors of individual attributes, occupancy and abundance.</w:t>
      </w:r>
      <w:r w:rsidRPr="00C46C97">
        <w:rPr>
          <w:rFonts w:cstheme="majorBidi"/>
        </w:rPr>
        <w:t xml:space="preserve"> </w:t>
      </w:r>
      <w:r w:rsidR="00B21240">
        <w:rPr>
          <w:rFonts w:ascii="Carlito" w:hAnsi="Carlito" w:cs="Carlito"/>
        </w:rPr>
        <w:t xml:space="preserve">The top selected models for body mass, SMI, occurrence and abundance were &gt;2 ΔAIC than the next best models, and thus are the only models for which results are presented. </w:t>
      </w:r>
    </w:p>
    <w:p w14:paraId="3E40D4EE" w14:textId="77777777" w:rsidR="00B21240" w:rsidRDefault="00B21240" w:rsidP="00C46C97">
      <w:pPr>
        <w:spacing w:after="0" w:line="360" w:lineRule="auto"/>
        <w:jc w:val="both"/>
        <w:rPr>
          <w:rFonts w:ascii="Carlito" w:hAnsi="Carlito" w:cs="Carlito"/>
        </w:rPr>
      </w:pPr>
    </w:p>
    <w:p w14:paraId="69777523" w14:textId="7D9B9D8A" w:rsidR="00345870" w:rsidRPr="00117045" w:rsidRDefault="00B21240" w:rsidP="00C46C97">
      <w:pPr>
        <w:spacing w:after="0" w:line="360" w:lineRule="auto"/>
        <w:jc w:val="both"/>
        <w:rPr>
          <w:rFonts w:cstheme="majorBidi"/>
        </w:rPr>
      </w:pPr>
      <w:r>
        <w:rPr>
          <w:rFonts w:cstheme="majorBidi"/>
        </w:rPr>
        <w:t xml:space="preserve">Flood depth (coef. = -0.12, p &lt; 0.05) and vacancy (coef. = 0.07, p &lt; 0.05) </w:t>
      </w:r>
      <w:commentRangeStart w:id="317"/>
      <w:r>
        <w:rPr>
          <w:rFonts w:cstheme="majorBidi"/>
        </w:rPr>
        <w:t>were significant predictors of overall body mass, whereas v</w:t>
      </w:r>
      <w:r w:rsidR="00E760E4">
        <w:rPr>
          <w:rFonts w:cstheme="majorBidi"/>
        </w:rPr>
        <w:t>acan</w:t>
      </w:r>
      <w:r w:rsidR="009321F1">
        <w:rPr>
          <w:rFonts w:cstheme="majorBidi"/>
        </w:rPr>
        <w:t>cy</w:t>
      </w:r>
      <w:r w:rsidR="00E760E4">
        <w:rPr>
          <w:rFonts w:cstheme="majorBidi"/>
        </w:rPr>
        <w:t xml:space="preserve"> </w:t>
      </w:r>
      <w:r w:rsidR="00BC3B83">
        <w:rPr>
          <w:rFonts w:cstheme="majorBidi"/>
        </w:rPr>
        <w:t xml:space="preserve">(coef. = </w:t>
      </w:r>
      <w:r w:rsidR="00E760E4">
        <w:rPr>
          <w:rFonts w:cstheme="majorBidi"/>
        </w:rPr>
        <w:t>0.</w:t>
      </w:r>
      <w:r w:rsidR="00967B31">
        <w:rPr>
          <w:rFonts w:cstheme="majorBidi"/>
        </w:rPr>
        <w:t>11</w:t>
      </w:r>
      <w:r w:rsidR="00BC3B83">
        <w:rPr>
          <w:rFonts w:cstheme="majorBidi"/>
        </w:rPr>
        <w:t>, p</w:t>
      </w:r>
      <w:r w:rsidR="002038E3">
        <w:rPr>
          <w:rFonts w:cstheme="majorBidi"/>
        </w:rPr>
        <w:t xml:space="preserve"> </w:t>
      </w:r>
      <w:r w:rsidR="00BC3B83">
        <w:rPr>
          <w:rFonts w:cstheme="majorBidi"/>
        </w:rPr>
        <w:t>&lt; 0.001)</w:t>
      </w:r>
      <w:r w:rsidR="004F7118">
        <w:rPr>
          <w:rFonts w:cstheme="majorBidi"/>
        </w:rPr>
        <w:t xml:space="preserve">, </w:t>
      </w:r>
      <w:r w:rsidR="00E760E4">
        <w:rPr>
          <w:rFonts w:cstheme="majorBidi"/>
        </w:rPr>
        <w:t>tree cover</w:t>
      </w:r>
      <w:r w:rsidR="004F7118">
        <w:rPr>
          <w:rFonts w:cstheme="majorBidi"/>
        </w:rPr>
        <w:t xml:space="preserve"> </w:t>
      </w:r>
      <w:r w:rsidR="00BC3B83">
        <w:rPr>
          <w:rFonts w:cstheme="majorBidi"/>
        </w:rPr>
        <w:t xml:space="preserve">(coef. = </w:t>
      </w:r>
      <w:r w:rsidR="00B1089A">
        <w:rPr>
          <w:rFonts w:cstheme="majorBidi"/>
        </w:rPr>
        <w:t>-</w:t>
      </w:r>
      <w:r w:rsidR="00E760E4">
        <w:rPr>
          <w:rFonts w:cstheme="majorBidi"/>
        </w:rPr>
        <w:t>0.</w:t>
      </w:r>
      <w:r w:rsidR="00967B31">
        <w:rPr>
          <w:rFonts w:cstheme="majorBidi"/>
        </w:rPr>
        <w:t>06</w:t>
      </w:r>
      <w:r w:rsidR="00BC3B83">
        <w:rPr>
          <w:rFonts w:cstheme="majorBidi"/>
        </w:rPr>
        <w:t xml:space="preserve">, p&lt;0.01) </w:t>
      </w:r>
      <w:r w:rsidR="004F7118">
        <w:rPr>
          <w:rFonts w:cstheme="majorBidi"/>
        </w:rPr>
        <w:t xml:space="preserve">and </w:t>
      </w:r>
      <w:r w:rsidR="00E760E4">
        <w:rPr>
          <w:rFonts w:cstheme="majorBidi"/>
        </w:rPr>
        <w:t xml:space="preserve">unmaintained buildings </w:t>
      </w:r>
      <w:r w:rsidR="00BC3B83">
        <w:rPr>
          <w:rFonts w:cstheme="majorBidi"/>
        </w:rPr>
        <w:t>(coef. = 0.0</w:t>
      </w:r>
      <w:r w:rsidR="00967B31">
        <w:rPr>
          <w:rFonts w:cstheme="majorBidi"/>
        </w:rPr>
        <w:t>3</w:t>
      </w:r>
      <w:r w:rsidR="00BC3B83">
        <w:rPr>
          <w:rFonts w:cstheme="majorBidi"/>
        </w:rPr>
        <w:t>, p</w:t>
      </w:r>
      <w:r w:rsidR="002038E3">
        <w:rPr>
          <w:rFonts w:cstheme="majorBidi"/>
        </w:rPr>
        <w:t xml:space="preserve"> </w:t>
      </w:r>
      <w:r w:rsidR="00BC3B83">
        <w:rPr>
          <w:rFonts w:cstheme="majorBidi"/>
        </w:rPr>
        <w:t>&lt;</w:t>
      </w:r>
      <w:r w:rsidR="002038E3">
        <w:rPr>
          <w:rFonts w:cstheme="majorBidi"/>
        </w:rPr>
        <w:t xml:space="preserve"> </w:t>
      </w:r>
      <w:r w:rsidR="00BC3B83">
        <w:rPr>
          <w:rFonts w:cstheme="majorBidi"/>
        </w:rPr>
        <w:t>0.0</w:t>
      </w:r>
      <w:r w:rsidR="00E760E4">
        <w:rPr>
          <w:rFonts w:cstheme="majorBidi"/>
        </w:rPr>
        <w:t>6</w:t>
      </w:r>
      <w:r w:rsidR="00BC3B83">
        <w:rPr>
          <w:rFonts w:cstheme="majorBidi"/>
        </w:rPr>
        <w:t>)</w:t>
      </w:r>
      <w:r w:rsidR="00B1089A">
        <w:rPr>
          <w:rFonts w:cstheme="majorBidi"/>
        </w:rPr>
        <w:t xml:space="preserve"> were significant predictors of overall SMI</w:t>
      </w:r>
      <w:r w:rsidR="004F7118">
        <w:rPr>
          <w:rFonts w:cstheme="majorBidi"/>
        </w:rPr>
        <w:t xml:space="preserve">. </w:t>
      </w:r>
      <w:r>
        <w:rPr>
          <w:rFonts w:cstheme="majorBidi"/>
        </w:rPr>
        <w:t>Vacancy (coef. = 0.03, p &lt; 0.01) was a predictor of roof rat body mass, while number of residents (coef. = -0.47, p &lt; 0.001) was a predictor of Norway rat body mass. Similarly, v</w:t>
      </w:r>
      <w:r w:rsidR="005F3FB0">
        <w:rPr>
          <w:rFonts w:cstheme="majorBidi"/>
        </w:rPr>
        <w:t>acancy (coef. =0.03, p</w:t>
      </w:r>
      <w:r w:rsidR="002038E3">
        <w:rPr>
          <w:rFonts w:cstheme="majorBidi"/>
        </w:rPr>
        <w:t xml:space="preserve"> </w:t>
      </w:r>
      <w:r w:rsidR="005F3FB0">
        <w:rPr>
          <w:rFonts w:cstheme="majorBidi"/>
        </w:rPr>
        <w:t>&lt;</w:t>
      </w:r>
      <w:r w:rsidR="002038E3">
        <w:rPr>
          <w:rFonts w:cstheme="majorBidi"/>
        </w:rPr>
        <w:t xml:space="preserve"> </w:t>
      </w:r>
      <w:r w:rsidR="005F3FB0">
        <w:rPr>
          <w:rFonts w:cstheme="majorBidi"/>
        </w:rPr>
        <w:t>0.01)</w:t>
      </w:r>
      <w:r w:rsidR="00B1089A">
        <w:rPr>
          <w:rFonts w:cstheme="majorBidi"/>
        </w:rPr>
        <w:t xml:space="preserve"> </w:t>
      </w:r>
      <w:r w:rsidR="005F3FB0">
        <w:rPr>
          <w:rFonts w:cstheme="majorBidi"/>
        </w:rPr>
        <w:t xml:space="preserve">was </w:t>
      </w:r>
      <w:r w:rsidR="002038E3">
        <w:rPr>
          <w:rFonts w:cstheme="majorBidi"/>
        </w:rPr>
        <w:t xml:space="preserve">a </w:t>
      </w:r>
      <w:r w:rsidR="00B1089A">
        <w:rPr>
          <w:rFonts w:cstheme="majorBidi"/>
        </w:rPr>
        <w:t xml:space="preserve">predictor of </w:t>
      </w:r>
      <w:r w:rsidR="009321F1">
        <w:rPr>
          <w:rFonts w:cstheme="majorBidi"/>
        </w:rPr>
        <w:t>roof rat SMI, wh</w:t>
      </w:r>
      <w:r>
        <w:rPr>
          <w:rFonts w:cstheme="majorBidi"/>
        </w:rPr>
        <w:t>ile</w:t>
      </w:r>
      <w:r w:rsidR="009321F1">
        <w:rPr>
          <w:rFonts w:cstheme="majorBidi"/>
        </w:rPr>
        <w:t xml:space="preserve"> </w:t>
      </w:r>
      <w:r w:rsidR="005F3FB0">
        <w:rPr>
          <w:rFonts w:cstheme="majorBidi"/>
        </w:rPr>
        <w:t>flood depth (coef. =</w:t>
      </w:r>
      <w:r w:rsidR="002038E3">
        <w:rPr>
          <w:rFonts w:cstheme="majorBidi"/>
        </w:rPr>
        <w:t xml:space="preserve"> </w:t>
      </w:r>
      <w:r w:rsidR="005F3FB0">
        <w:rPr>
          <w:rFonts w:cstheme="majorBidi"/>
        </w:rPr>
        <w:t>-0.04, p</w:t>
      </w:r>
      <w:r w:rsidR="002038E3">
        <w:rPr>
          <w:rFonts w:cstheme="majorBidi"/>
        </w:rPr>
        <w:t xml:space="preserve"> </w:t>
      </w:r>
      <w:r w:rsidR="005F3FB0">
        <w:rPr>
          <w:rFonts w:cstheme="majorBidi"/>
        </w:rPr>
        <w:t>&lt;</w:t>
      </w:r>
      <w:r w:rsidR="002038E3">
        <w:rPr>
          <w:rFonts w:cstheme="majorBidi"/>
        </w:rPr>
        <w:t xml:space="preserve"> </w:t>
      </w:r>
      <w:r w:rsidR="005F3FB0">
        <w:rPr>
          <w:rFonts w:cstheme="majorBidi"/>
        </w:rPr>
        <w:t>0.05), tree cover (coef. =</w:t>
      </w:r>
      <w:r w:rsidR="002038E3">
        <w:rPr>
          <w:rFonts w:cstheme="majorBidi"/>
        </w:rPr>
        <w:t xml:space="preserve"> </w:t>
      </w:r>
      <w:r w:rsidR="005F3FB0">
        <w:rPr>
          <w:rFonts w:cstheme="majorBidi"/>
        </w:rPr>
        <w:t>0.03, p</w:t>
      </w:r>
      <w:r w:rsidR="002038E3">
        <w:rPr>
          <w:rFonts w:cstheme="majorBidi"/>
        </w:rPr>
        <w:t xml:space="preserve"> </w:t>
      </w:r>
      <w:r w:rsidR="005F3FB0">
        <w:rPr>
          <w:rFonts w:cstheme="majorBidi"/>
        </w:rPr>
        <w:t>&lt;</w:t>
      </w:r>
      <w:r w:rsidR="002038E3">
        <w:rPr>
          <w:rFonts w:cstheme="majorBidi"/>
        </w:rPr>
        <w:t xml:space="preserve"> </w:t>
      </w:r>
      <w:r w:rsidR="005F3FB0">
        <w:rPr>
          <w:rFonts w:cstheme="majorBidi"/>
        </w:rPr>
        <w:t>0.05), and income (coef. = -0.002, p</w:t>
      </w:r>
      <w:r w:rsidR="002038E3">
        <w:rPr>
          <w:rFonts w:cstheme="majorBidi"/>
        </w:rPr>
        <w:t xml:space="preserve"> </w:t>
      </w:r>
      <w:r w:rsidR="005F3FB0">
        <w:rPr>
          <w:rFonts w:cstheme="majorBidi"/>
        </w:rPr>
        <w:t>&lt;</w:t>
      </w:r>
      <w:r w:rsidR="002038E3">
        <w:rPr>
          <w:rFonts w:cstheme="majorBidi"/>
        </w:rPr>
        <w:t xml:space="preserve"> </w:t>
      </w:r>
      <w:r w:rsidR="005F3FB0">
        <w:rPr>
          <w:rFonts w:cstheme="majorBidi"/>
        </w:rPr>
        <w:t xml:space="preserve">0.05) </w:t>
      </w:r>
      <w:r w:rsidR="009321F1">
        <w:rPr>
          <w:rFonts w:cstheme="majorBidi"/>
        </w:rPr>
        <w:t>were predictors of Norway rat SMI</w:t>
      </w:r>
      <w:r w:rsidR="002038E3">
        <w:rPr>
          <w:rFonts w:cstheme="majorBidi"/>
        </w:rPr>
        <w:t>.</w:t>
      </w:r>
      <w:r w:rsidR="009321F1">
        <w:rPr>
          <w:rFonts w:cstheme="majorBidi"/>
        </w:rPr>
        <w:t xml:space="preserve">  </w:t>
      </w:r>
      <w:commentRangeEnd w:id="317"/>
      <w:r w:rsidR="00A76B79">
        <w:rPr>
          <w:rStyle w:val="CommentReference"/>
          <w:rFonts w:cs="Times New Roman"/>
        </w:rPr>
        <w:commentReference w:id="317"/>
      </w:r>
    </w:p>
    <w:p w14:paraId="4ED4817C" w14:textId="4C37420D" w:rsidR="000E34B7" w:rsidRDefault="000E34B7" w:rsidP="00C46C97">
      <w:pPr>
        <w:spacing w:after="0" w:line="360" w:lineRule="auto"/>
        <w:jc w:val="both"/>
        <w:rPr>
          <w:rFonts w:cstheme="majorBidi"/>
          <w:color w:val="000000"/>
        </w:rPr>
      </w:pPr>
    </w:p>
    <w:p w14:paraId="7EEDBCD1" w14:textId="07F2E286" w:rsidR="000E34B7" w:rsidRPr="000C637C" w:rsidRDefault="000E34B7" w:rsidP="00A37A20">
      <w:pPr>
        <w:spacing w:after="0" w:line="360" w:lineRule="auto"/>
        <w:jc w:val="both"/>
        <w:rPr>
          <w:rFonts w:ascii="Carlito" w:hAnsi="Carlito" w:cs="Carlito"/>
        </w:rPr>
      </w:pPr>
      <w:r>
        <w:rPr>
          <w:rFonts w:ascii="Carlito" w:hAnsi="Carlito" w:cs="Carlito"/>
        </w:rPr>
        <w:t xml:space="preserve">The fixed effects variables included in the top selected model for </w:t>
      </w:r>
      <w:r w:rsidR="0001293F">
        <w:rPr>
          <w:rFonts w:ascii="Carlito" w:hAnsi="Carlito" w:cs="Carlito"/>
        </w:rPr>
        <w:t xml:space="preserve">rat </w:t>
      </w:r>
      <w:r>
        <w:rPr>
          <w:rFonts w:ascii="Carlito" w:hAnsi="Carlito" w:cs="Carlito"/>
        </w:rPr>
        <w:t xml:space="preserve">occurrence were: </w:t>
      </w:r>
      <w:r w:rsidR="005161CF">
        <w:rPr>
          <w:rFonts w:ascii="Carlito" w:hAnsi="Carlito" w:cs="Carlito"/>
        </w:rPr>
        <w:t xml:space="preserve">season, </w:t>
      </w:r>
      <w:r w:rsidR="007C10E7">
        <w:rPr>
          <w:rFonts w:ascii="Carlito" w:hAnsi="Carlito" w:cs="Carlito"/>
        </w:rPr>
        <w:t xml:space="preserve">flood depth, </w:t>
      </w:r>
      <w:r w:rsidR="005161CF">
        <w:rPr>
          <w:rFonts w:ascii="Carlito" w:hAnsi="Carlito" w:cs="Carlito"/>
        </w:rPr>
        <w:t xml:space="preserve">vacancy, </w:t>
      </w:r>
      <w:r w:rsidR="007C10E7">
        <w:rPr>
          <w:rFonts w:ascii="Carlito" w:hAnsi="Carlito" w:cs="Carlito"/>
        </w:rPr>
        <w:t>debris, and the interaction</w:t>
      </w:r>
      <w:r w:rsidR="00E30330">
        <w:rPr>
          <w:rFonts w:ascii="Carlito" w:hAnsi="Carlito" w:cs="Carlito"/>
        </w:rPr>
        <w:t>s</w:t>
      </w:r>
      <w:r w:rsidR="007C10E7">
        <w:rPr>
          <w:rFonts w:ascii="Carlito" w:hAnsi="Carlito" w:cs="Carlito"/>
        </w:rPr>
        <w:t xml:space="preserve"> of </w:t>
      </w:r>
      <w:r w:rsidR="005161CF">
        <w:rPr>
          <w:rFonts w:ascii="Carlito" w:hAnsi="Carlito" w:cs="Carlito"/>
        </w:rPr>
        <w:t xml:space="preserve">vacancy x </w:t>
      </w:r>
      <w:r w:rsidR="007C10E7">
        <w:rPr>
          <w:rFonts w:ascii="Carlito" w:hAnsi="Carlito" w:cs="Carlito"/>
        </w:rPr>
        <w:t>flood depth</w:t>
      </w:r>
      <w:r w:rsidR="00E30330">
        <w:rPr>
          <w:rFonts w:ascii="Carlito" w:hAnsi="Carlito" w:cs="Carlito"/>
        </w:rPr>
        <w:t>, and vacan</w:t>
      </w:r>
      <w:r w:rsidR="005161CF">
        <w:rPr>
          <w:rFonts w:ascii="Carlito" w:hAnsi="Carlito" w:cs="Carlito"/>
        </w:rPr>
        <w:t>cy</w:t>
      </w:r>
      <w:r w:rsidR="00E30330">
        <w:rPr>
          <w:rFonts w:ascii="Carlito" w:hAnsi="Carlito" w:cs="Carlito"/>
        </w:rPr>
        <w:t xml:space="preserve"> </w:t>
      </w:r>
      <w:r w:rsidR="005161CF">
        <w:rPr>
          <w:rFonts w:ascii="Carlito" w:hAnsi="Carlito" w:cs="Carlito"/>
        </w:rPr>
        <w:t>x</w:t>
      </w:r>
      <w:r w:rsidR="00E30330">
        <w:rPr>
          <w:rFonts w:ascii="Carlito" w:hAnsi="Carlito" w:cs="Carlito"/>
        </w:rPr>
        <w:t xml:space="preserve"> season</w:t>
      </w:r>
      <w:r>
        <w:rPr>
          <w:rFonts w:ascii="Carlito" w:hAnsi="Carlito" w:cs="Carlito"/>
        </w:rPr>
        <w:t xml:space="preserve"> (Table </w:t>
      </w:r>
      <w:r w:rsidR="00025EAF">
        <w:rPr>
          <w:rFonts w:ascii="Carlito" w:hAnsi="Carlito" w:cs="Carlito"/>
        </w:rPr>
        <w:t>2</w:t>
      </w:r>
      <w:r>
        <w:rPr>
          <w:rFonts w:ascii="Carlito" w:hAnsi="Carlito" w:cs="Carlito"/>
        </w:rPr>
        <w:t>).</w:t>
      </w:r>
      <w:r>
        <w:rPr>
          <w:rFonts w:cstheme="majorBidi"/>
        </w:rPr>
        <w:t xml:space="preserve"> </w:t>
      </w:r>
      <w:r w:rsidR="00E30330">
        <w:rPr>
          <w:rFonts w:cstheme="majorBidi"/>
        </w:rPr>
        <w:t xml:space="preserve">Season </w:t>
      </w:r>
      <w:r>
        <w:rPr>
          <w:rFonts w:cstheme="majorBidi"/>
        </w:rPr>
        <w:t>was the strongest predictor of overall rat occurrence</w:t>
      </w:r>
      <w:r w:rsidR="00E30330">
        <w:rPr>
          <w:rFonts w:cstheme="majorBidi"/>
        </w:rPr>
        <w:t xml:space="preserve"> (coef. = -0.51, p = 0.01)</w:t>
      </w:r>
      <w:r w:rsidR="006E7274">
        <w:rPr>
          <w:rFonts w:cstheme="majorBidi"/>
        </w:rPr>
        <w:t>, followed by</w:t>
      </w:r>
      <w:r>
        <w:rPr>
          <w:rFonts w:cstheme="majorBidi"/>
        </w:rPr>
        <w:t xml:space="preserve"> </w:t>
      </w:r>
      <w:r w:rsidR="00E30330">
        <w:rPr>
          <w:rFonts w:cstheme="majorBidi"/>
        </w:rPr>
        <w:t>the vacan</w:t>
      </w:r>
      <w:r w:rsidR="005161CF">
        <w:rPr>
          <w:rFonts w:cstheme="majorBidi"/>
        </w:rPr>
        <w:t>cy</w:t>
      </w:r>
      <w:r w:rsidR="00E30330">
        <w:rPr>
          <w:rFonts w:cstheme="majorBidi"/>
        </w:rPr>
        <w:t xml:space="preserve"> x flood depth interaction term (</w:t>
      </w:r>
      <w:r w:rsidR="00E30330">
        <w:rPr>
          <w:rFonts w:ascii="Carlito" w:hAnsi="Carlito" w:cs="Carlito"/>
        </w:rPr>
        <w:t>coef. =</w:t>
      </w:r>
      <w:r w:rsidR="00E30330">
        <w:rPr>
          <w:rFonts w:cstheme="majorBidi"/>
        </w:rPr>
        <w:t xml:space="preserve"> 0.44, p = 0.01)</w:t>
      </w:r>
      <w:r w:rsidR="00A37A20">
        <w:rPr>
          <w:rFonts w:cstheme="majorBidi"/>
        </w:rPr>
        <w:t xml:space="preserve"> (Table 2)</w:t>
      </w:r>
      <w:r w:rsidR="00445B2D">
        <w:rPr>
          <w:rFonts w:cstheme="majorBidi"/>
        </w:rPr>
        <w:t xml:space="preserve">. </w:t>
      </w:r>
      <w:r w:rsidRPr="00716DBC">
        <w:rPr>
          <w:rFonts w:cstheme="minorHAnsi"/>
        </w:rPr>
        <w:t xml:space="preserve">Different socio-environmental variables predicted individual species </w:t>
      </w:r>
      <w:r>
        <w:rPr>
          <w:rFonts w:cstheme="minorHAnsi"/>
        </w:rPr>
        <w:t>occurrence</w:t>
      </w:r>
      <w:r w:rsidRPr="00716DBC">
        <w:rPr>
          <w:rFonts w:cstheme="minorHAnsi"/>
        </w:rPr>
        <w:t xml:space="preserve"> (Table </w:t>
      </w:r>
      <w:r w:rsidR="00025EAF">
        <w:rPr>
          <w:rFonts w:cstheme="minorHAnsi"/>
        </w:rPr>
        <w:t>2</w:t>
      </w:r>
      <w:r w:rsidRPr="00716DBC">
        <w:rPr>
          <w:rFonts w:cstheme="minorHAnsi"/>
        </w:rPr>
        <w:t>).</w:t>
      </w:r>
      <w:r>
        <w:rPr>
          <w:rFonts w:cstheme="minorHAnsi"/>
        </w:rPr>
        <w:t xml:space="preserve"> </w:t>
      </w:r>
      <w:r w:rsidR="00564F70">
        <w:rPr>
          <w:rFonts w:cstheme="minorHAnsi"/>
        </w:rPr>
        <w:t>The vacan</w:t>
      </w:r>
      <w:r w:rsidR="005161CF">
        <w:rPr>
          <w:rFonts w:cstheme="minorHAnsi"/>
        </w:rPr>
        <w:t>cy</w:t>
      </w:r>
      <w:r w:rsidR="00564F70">
        <w:rPr>
          <w:rFonts w:cstheme="minorHAnsi"/>
        </w:rPr>
        <w:t xml:space="preserve"> x </w:t>
      </w:r>
      <w:r w:rsidR="00564F70">
        <w:rPr>
          <w:rFonts w:cstheme="majorBidi"/>
        </w:rPr>
        <w:t>f</w:t>
      </w:r>
      <w:r w:rsidR="00153E55">
        <w:rPr>
          <w:rFonts w:cstheme="majorBidi"/>
        </w:rPr>
        <w:t>lood depth interaction</w:t>
      </w:r>
      <w:r>
        <w:rPr>
          <w:rFonts w:cstheme="majorBidi"/>
        </w:rPr>
        <w:t xml:space="preserve"> </w:t>
      </w:r>
      <w:r w:rsidR="00564F70">
        <w:rPr>
          <w:rFonts w:cstheme="majorBidi"/>
        </w:rPr>
        <w:t xml:space="preserve">term </w:t>
      </w:r>
      <w:r>
        <w:rPr>
          <w:rFonts w:cstheme="majorBidi"/>
        </w:rPr>
        <w:t>was the strongest predictor of roof rat occurrence (</w:t>
      </w:r>
      <w:r>
        <w:rPr>
          <w:rFonts w:ascii="Carlito" w:hAnsi="Carlito" w:cs="Carlito"/>
        </w:rPr>
        <w:t>coef. =</w:t>
      </w:r>
      <w:r>
        <w:rPr>
          <w:rFonts w:cstheme="majorBidi"/>
        </w:rPr>
        <w:t xml:space="preserve"> </w:t>
      </w:r>
      <w:r w:rsidR="00153E55">
        <w:rPr>
          <w:rFonts w:cstheme="majorBidi"/>
        </w:rPr>
        <w:t>0.5</w:t>
      </w:r>
      <w:r w:rsidR="00E30330">
        <w:rPr>
          <w:rFonts w:cstheme="majorBidi"/>
        </w:rPr>
        <w:t>3</w:t>
      </w:r>
      <w:r>
        <w:rPr>
          <w:rFonts w:cstheme="majorBidi"/>
        </w:rPr>
        <w:t xml:space="preserve">, p &lt; </w:t>
      </w:r>
      <w:r w:rsidR="00650D6B">
        <w:rPr>
          <w:rFonts w:cstheme="majorBidi"/>
        </w:rPr>
        <w:t>0.003</w:t>
      </w:r>
      <w:r>
        <w:rPr>
          <w:rFonts w:cstheme="majorBidi"/>
        </w:rPr>
        <w:t>),</w:t>
      </w:r>
      <w:r w:rsidR="00153E55">
        <w:rPr>
          <w:rFonts w:cstheme="majorBidi"/>
        </w:rPr>
        <w:t xml:space="preserve"> followed by </w:t>
      </w:r>
      <w:r w:rsidR="005161CF">
        <w:rPr>
          <w:rFonts w:cstheme="majorBidi"/>
        </w:rPr>
        <w:t xml:space="preserve">the </w:t>
      </w:r>
      <w:r w:rsidR="00E30330">
        <w:rPr>
          <w:rFonts w:cstheme="majorBidi"/>
        </w:rPr>
        <w:t>vacan</w:t>
      </w:r>
      <w:r w:rsidR="005161CF">
        <w:rPr>
          <w:rFonts w:cstheme="majorBidi"/>
        </w:rPr>
        <w:t>cy</w:t>
      </w:r>
      <w:r w:rsidR="00E30330">
        <w:rPr>
          <w:rFonts w:cstheme="majorBidi"/>
        </w:rPr>
        <w:t xml:space="preserve"> x season interaction</w:t>
      </w:r>
      <w:r w:rsidR="005161CF">
        <w:rPr>
          <w:rFonts w:cstheme="majorBidi"/>
        </w:rPr>
        <w:t xml:space="preserve"> term</w:t>
      </w:r>
      <w:r w:rsidR="00E30330">
        <w:rPr>
          <w:rFonts w:cstheme="majorBidi"/>
        </w:rPr>
        <w:t xml:space="preserve"> </w:t>
      </w:r>
      <w:r w:rsidR="00153E55">
        <w:rPr>
          <w:rFonts w:cstheme="majorBidi"/>
        </w:rPr>
        <w:t>(coef.</w:t>
      </w:r>
      <w:r w:rsidR="006E7274">
        <w:rPr>
          <w:rFonts w:cstheme="majorBidi"/>
        </w:rPr>
        <w:t xml:space="preserve"> </w:t>
      </w:r>
      <w:r w:rsidR="00153E55">
        <w:rPr>
          <w:rFonts w:cstheme="majorBidi"/>
        </w:rPr>
        <w:t>=</w:t>
      </w:r>
      <w:r w:rsidR="006E7274">
        <w:rPr>
          <w:rFonts w:cstheme="majorBidi"/>
        </w:rPr>
        <w:t xml:space="preserve"> </w:t>
      </w:r>
      <w:r w:rsidR="00153E55">
        <w:rPr>
          <w:rFonts w:cstheme="majorBidi"/>
        </w:rPr>
        <w:t>0.</w:t>
      </w:r>
      <w:r w:rsidR="00E30330">
        <w:rPr>
          <w:rFonts w:cstheme="majorBidi"/>
        </w:rPr>
        <w:t>44</w:t>
      </w:r>
      <w:r w:rsidR="00153E55">
        <w:rPr>
          <w:rFonts w:cstheme="majorBidi"/>
        </w:rPr>
        <w:t>, p</w:t>
      </w:r>
      <w:r w:rsidR="005161CF">
        <w:rPr>
          <w:rFonts w:cstheme="majorBidi"/>
        </w:rPr>
        <w:t xml:space="preserve"> </w:t>
      </w:r>
      <w:r w:rsidR="00153E55">
        <w:rPr>
          <w:rFonts w:cstheme="majorBidi"/>
        </w:rPr>
        <w:t xml:space="preserve">&lt; </w:t>
      </w:r>
      <w:r w:rsidR="00650D6B">
        <w:rPr>
          <w:rFonts w:cstheme="majorBidi"/>
        </w:rPr>
        <w:t>0.04</w:t>
      </w:r>
      <w:r w:rsidR="00153E55">
        <w:rPr>
          <w:rFonts w:cstheme="majorBidi"/>
        </w:rPr>
        <w:t>)</w:t>
      </w:r>
      <w:r w:rsidR="00E30330">
        <w:rPr>
          <w:rFonts w:cstheme="majorBidi"/>
        </w:rPr>
        <w:t xml:space="preserve"> and tree cover (coef. = 0.37, p &lt; 0.05)</w:t>
      </w:r>
      <w:r w:rsidR="008C1FEA">
        <w:rPr>
          <w:rFonts w:cstheme="majorBidi"/>
        </w:rPr>
        <w:t>. The</w:t>
      </w:r>
      <w:r>
        <w:rPr>
          <w:rFonts w:cstheme="majorBidi"/>
        </w:rPr>
        <w:t xml:space="preserve"> </w:t>
      </w:r>
      <w:r w:rsidR="00650D6B">
        <w:rPr>
          <w:rFonts w:cstheme="majorBidi"/>
        </w:rPr>
        <w:t>number of residents</w:t>
      </w:r>
      <w:r>
        <w:rPr>
          <w:rFonts w:cstheme="majorBidi"/>
        </w:rPr>
        <w:t xml:space="preserve"> was the strongest predictor of Norway rat occurrence (</w:t>
      </w:r>
      <w:r>
        <w:rPr>
          <w:rFonts w:ascii="Carlito" w:hAnsi="Carlito" w:cs="Carlito"/>
        </w:rPr>
        <w:t>coef. =</w:t>
      </w:r>
      <w:r>
        <w:rPr>
          <w:rFonts w:cstheme="majorBidi"/>
        </w:rPr>
        <w:t xml:space="preserve"> </w:t>
      </w:r>
      <w:r w:rsidR="00650D6B">
        <w:rPr>
          <w:rFonts w:cstheme="majorBidi"/>
        </w:rPr>
        <w:t>-</w:t>
      </w:r>
      <w:r w:rsidR="00334245">
        <w:rPr>
          <w:rFonts w:cstheme="majorBidi"/>
        </w:rPr>
        <w:t>3.90</w:t>
      </w:r>
      <w:r>
        <w:rPr>
          <w:rFonts w:cstheme="majorBidi"/>
        </w:rPr>
        <w:t xml:space="preserve">, p &lt; </w:t>
      </w:r>
      <w:r w:rsidR="006E7274">
        <w:rPr>
          <w:rFonts w:cstheme="majorBidi"/>
        </w:rPr>
        <w:t>0.00</w:t>
      </w:r>
      <w:r>
        <w:rPr>
          <w:rFonts w:cstheme="majorBidi"/>
        </w:rPr>
        <w:t>)</w:t>
      </w:r>
      <w:r w:rsidR="00025EAF">
        <w:rPr>
          <w:rFonts w:cstheme="majorBidi"/>
        </w:rPr>
        <w:t xml:space="preserve"> </w:t>
      </w:r>
      <w:r w:rsidR="00564F70">
        <w:rPr>
          <w:rFonts w:cstheme="majorBidi"/>
        </w:rPr>
        <w:t xml:space="preserve">followed by </w:t>
      </w:r>
      <w:r w:rsidR="00334245">
        <w:rPr>
          <w:rFonts w:cstheme="majorBidi"/>
        </w:rPr>
        <w:t>flood depth (coef. =</w:t>
      </w:r>
      <w:r w:rsidR="005161CF">
        <w:rPr>
          <w:rFonts w:cstheme="majorBidi"/>
        </w:rPr>
        <w:t xml:space="preserve"> </w:t>
      </w:r>
      <w:r w:rsidR="00334245">
        <w:rPr>
          <w:rFonts w:cstheme="majorBidi"/>
        </w:rPr>
        <w:t xml:space="preserve">1.17, p &lt; 0.05) </w:t>
      </w:r>
      <w:r w:rsidR="00564F70">
        <w:rPr>
          <w:rFonts w:cstheme="majorBidi"/>
        </w:rPr>
        <w:t xml:space="preserve">and </w:t>
      </w:r>
      <w:r w:rsidR="00334245">
        <w:rPr>
          <w:rFonts w:cstheme="majorBidi"/>
        </w:rPr>
        <w:t>season (</w:t>
      </w:r>
      <w:commentRangeStart w:id="318"/>
      <w:r w:rsidR="00334245">
        <w:rPr>
          <w:rFonts w:cstheme="majorBidi"/>
        </w:rPr>
        <w:t>coef. =</w:t>
      </w:r>
      <w:r w:rsidR="0017700F">
        <w:rPr>
          <w:rFonts w:cstheme="majorBidi"/>
        </w:rPr>
        <w:t xml:space="preserve"> </w:t>
      </w:r>
      <w:r w:rsidR="00334245">
        <w:rPr>
          <w:rFonts w:cstheme="majorBidi"/>
        </w:rPr>
        <w:t>-0.63, p</w:t>
      </w:r>
      <w:r w:rsidR="0017700F">
        <w:rPr>
          <w:rFonts w:cstheme="majorBidi"/>
        </w:rPr>
        <w:t xml:space="preserve"> </w:t>
      </w:r>
      <w:r w:rsidR="00334245">
        <w:rPr>
          <w:rFonts w:cstheme="majorBidi"/>
        </w:rPr>
        <w:t>&lt; 0.05</w:t>
      </w:r>
      <w:commentRangeEnd w:id="318"/>
      <w:r w:rsidR="00A76B79">
        <w:rPr>
          <w:rStyle w:val="CommentReference"/>
          <w:rFonts w:cs="Times New Roman"/>
        </w:rPr>
        <w:commentReference w:id="318"/>
      </w:r>
      <w:r w:rsidR="00334245">
        <w:rPr>
          <w:rFonts w:cstheme="majorBidi"/>
        </w:rPr>
        <w:t>)</w:t>
      </w:r>
      <w:r w:rsidR="00564F70">
        <w:rPr>
          <w:rFonts w:cstheme="majorBidi"/>
        </w:rPr>
        <w:t xml:space="preserve"> </w:t>
      </w:r>
      <w:r w:rsidR="00025EAF">
        <w:rPr>
          <w:rFonts w:cstheme="majorBidi"/>
        </w:rPr>
        <w:t>(Table 2)</w:t>
      </w:r>
      <w:r>
        <w:rPr>
          <w:rFonts w:cstheme="majorBidi"/>
        </w:rPr>
        <w:t>.</w:t>
      </w:r>
      <w:r w:rsidR="003570B5">
        <w:rPr>
          <w:rFonts w:cstheme="majorBidi"/>
        </w:rPr>
        <w:t xml:space="preserve"> </w:t>
      </w:r>
      <w:r w:rsidR="00D16047">
        <w:rPr>
          <w:rFonts w:cstheme="majorBidi"/>
        </w:rPr>
        <w:t>Though there was some variability among neighborhoods (Figure</w:t>
      </w:r>
      <w:r w:rsidR="00B21240">
        <w:rPr>
          <w:rFonts w:cstheme="majorBidi"/>
        </w:rPr>
        <w:t xml:space="preserve"> 1</w:t>
      </w:r>
      <w:r w:rsidR="00D16047">
        <w:rPr>
          <w:rFonts w:cstheme="majorBidi"/>
        </w:rPr>
        <w:t>S</w:t>
      </w:r>
      <w:r w:rsidR="00B21240">
        <w:rPr>
          <w:rFonts w:cstheme="majorBidi"/>
        </w:rPr>
        <w:t>),</w:t>
      </w:r>
      <w:r w:rsidR="00D16047">
        <w:rPr>
          <w:rFonts w:cstheme="majorBidi"/>
        </w:rPr>
        <w:t xml:space="preserve"> </w:t>
      </w:r>
      <w:r w:rsidR="00DA79AF">
        <w:rPr>
          <w:rFonts w:cstheme="majorBidi"/>
        </w:rPr>
        <w:t>total</w:t>
      </w:r>
      <w:r w:rsidR="003570B5">
        <w:rPr>
          <w:rFonts w:cstheme="majorBidi"/>
        </w:rPr>
        <w:t xml:space="preserve"> rat, Norway rat, and roof rat</w:t>
      </w:r>
      <w:r w:rsidR="00DA79AF">
        <w:rPr>
          <w:rFonts w:cstheme="majorBidi"/>
        </w:rPr>
        <w:t xml:space="preserve"> occurrences</w:t>
      </w:r>
      <w:r w:rsidR="003570B5">
        <w:rPr>
          <w:rFonts w:cstheme="majorBidi"/>
        </w:rPr>
        <w:t xml:space="preserve"> w</w:t>
      </w:r>
      <w:r w:rsidR="00DA79AF">
        <w:rPr>
          <w:rFonts w:cstheme="majorBidi"/>
        </w:rPr>
        <w:t>ere</w:t>
      </w:r>
      <w:r w:rsidR="003570B5">
        <w:rPr>
          <w:rFonts w:cstheme="majorBidi"/>
        </w:rPr>
        <w:t xml:space="preserve"> lower in winter (Table 2)</w:t>
      </w:r>
      <w:r w:rsidR="006F193B">
        <w:rPr>
          <w:rFonts w:cstheme="majorBidi"/>
        </w:rPr>
        <w:t>.</w:t>
      </w:r>
    </w:p>
    <w:p w14:paraId="14286E67" w14:textId="77777777" w:rsidR="00345870" w:rsidRPr="00B67B1F" w:rsidRDefault="00345870" w:rsidP="00C46C97">
      <w:pPr>
        <w:spacing w:after="0" w:line="360" w:lineRule="auto"/>
        <w:rPr>
          <w:rFonts w:cstheme="majorBidi"/>
          <w:color w:val="000000"/>
        </w:rPr>
      </w:pPr>
    </w:p>
    <w:p w14:paraId="5C3FD881" w14:textId="363600DA" w:rsidR="007236C8" w:rsidRDefault="000175E6" w:rsidP="00B028E7">
      <w:pPr>
        <w:spacing w:after="0" w:line="360" w:lineRule="auto"/>
        <w:jc w:val="both"/>
        <w:rPr>
          <w:rFonts w:cstheme="majorBidi"/>
        </w:rPr>
      </w:pPr>
      <w:r w:rsidRPr="000C637C">
        <w:rPr>
          <w:rFonts w:cstheme="minorHAnsi"/>
        </w:rPr>
        <w:t>The fixed effects variables included in the top selected model for total r</w:t>
      </w:r>
      <w:r w:rsidR="008D1280">
        <w:rPr>
          <w:rFonts w:cstheme="minorHAnsi"/>
        </w:rPr>
        <w:t>at</w:t>
      </w:r>
      <w:r w:rsidRPr="000C637C">
        <w:rPr>
          <w:rFonts w:cstheme="minorHAnsi"/>
        </w:rPr>
        <w:t xml:space="preserve"> abundance were: </w:t>
      </w:r>
      <w:r w:rsidR="00981BF8">
        <w:rPr>
          <w:rFonts w:cstheme="minorHAnsi"/>
        </w:rPr>
        <w:t xml:space="preserve">season, </w:t>
      </w:r>
      <w:r w:rsidR="000C637C">
        <w:rPr>
          <w:rFonts w:cstheme="minorHAnsi"/>
        </w:rPr>
        <w:t>flood depth</w:t>
      </w:r>
      <w:r w:rsidRPr="000C637C">
        <w:rPr>
          <w:rFonts w:cstheme="minorHAnsi"/>
        </w:rPr>
        <w:t xml:space="preserve">, </w:t>
      </w:r>
      <w:r w:rsidR="000C637C">
        <w:rPr>
          <w:rFonts w:cstheme="minorHAnsi"/>
        </w:rPr>
        <w:t>vacan</w:t>
      </w:r>
      <w:r w:rsidR="00B442FA">
        <w:rPr>
          <w:rFonts w:cstheme="minorHAnsi"/>
        </w:rPr>
        <w:t>cy</w:t>
      </w:r>
      <w:r w:rsidR="000C637C">
        <w:rPr>
          <w:rFonts w:cstheme="minorHAnsi"/>
        </w:rPr>
        <w:t xml:space="preserve">, </w:t>
      </w:r>
      <w:r w:rsidR="00981BF8">
        <w:rPr>
          <w:rFonts w:cstheme="minorHAnsi"/>
        </w:rPr>
        <w:t>debris</w:t>
      </w:r>
      <w:r w:rsidR="000C637C">
        <w:rPr>
          <w:rFonts w:cstheme="minorHAnsi"/>
        </w:rPr>
        <w:t>, unmaintained vegetation</w:t>
      </w:r>
      <w:r w:rsidR="005E444B">
        <w:rPr>
          <w:rFonts w:cstheme="minorHAnsi"/>
        </w:rPr>
        <w:t>, unmaintained buildings</w:t>
      </w:r>
      <w:r w:rsidR="000C637C">
        <w:rPr>
          <w:rFonts w:cstheme="minorHAnsi"/>
        </w:rPr>
        <w:t xml:space="preserve"> and the interaction of vacan</w:t>
      </w:r>
      <w:r w:rsidR="00B442FA">
        <w:rPr>
          <w:rFonts w:cstheme="minorHAnsi"/>
        </w:rPr>
        <w:t>cy</w:t>
      </w:r>
      <w:r w:rsidR="000C637C">
        <w:rPr>
          <w:rFonts w:cstheme="minorHAnsi"/>
        </w:rPr>
        <w:t xml:space="preserve"> </w:t>
      </w:r>
      <w:r w:rsidR="00B442FA">
        <w:rPr>
          <w:rFonts w:cstheme="minorHAnsi"/>
        </w:rPr>
        <w:lastRenderedPageBreak/>
        <w:t>x</w:t>
      </w:r>
      <w:r w:rsidR="000C637C">
        <w:rPr>
          <w:rFonts w:cstheme="minorHAnsi"/>
        </w:rPr>
        <w:t xml:space="preserve"> flood depth</w:t>
      </w:r>
      <w:r w:rsidR="005E444B">
        <w:rPr>
          <w:rFonts w:cstheme="minorHAnsi"/>
        </w:rPr>
        <w:t>, and vacan</w:t>
      </w:r>
      <w:r w:rsidR="00B442FA">
        <w:rPr>
          <w:rFonts w:cstheme="minorHAnsi"/>
        </w:rPr>
        <w:t>cy x</w:t>
      </w:r>
      <w:r w:rsidR="005E444B">
        <w:rPr>
          <w:rFonts w:cstheme="minorHAnsi"/>
        </w:rPr>
        <w:t xml:space="preserve"> season</w:t>
      </w:r>
      <w:r w:rsidRPr="00025EAF">
        <w:rPr>
          <w:rFonts w:cstheme="minorHAnsi"/>
        </w:rPr>
        <w:t xml:space="preserve"> (Table </w:t>
      </w:r>
      <w:r w:rsidR="00025EAF">
        <w:rPr>
          <w:rFonts w:cstheme="minorHAnsi"/>
        </w:rPr>
        <w:t>3</w:t>
      </w:r>
      <w:r w:rsidRPr="00025EAF">
        <w:rPr>
          <w:rFonts w:cstheme="minorHAnsi"/>
        </w:rPr>
        <w:t>).</w:t>
      </w:r>
      <w:r w:rsidRPr="0016220D">
        <w:rPr>
          <w:rFonts w:cstheme="minorHAnsi"/>
        </w:rPr>
        <w:t xml:space="preserve"> </w:t>
      </w:r>
      <w:commentRangeStart w:id="319"/>
      <w:r w:rsidR="0098351B">
        <w:rPr>
          <w:rFonts w:cstheme="majorBidi"/>
        </w:rPr>
        <w:t>Season</w:t>
      </w:r>
      <w:r w:rsidR="00685CEE">
        <w:rPr>
          <w:rFonts w:cstheme="majorBidi"/>
        </w:rPr>
        <w:t xml:space="preserve"> </w:t>
      </w:r>
      <w:r w:rsidR="000C637C">
        <w:rPr>
          <w:rFonts w:cstheme="majorBidi"/>
        </w:rPr>
        <w:t>was</w:t>
      </w:r>
      <w:r w:rsidR="00685CEE">
        <w:rPr>
          <w:rFonts w:cstheme="majorBidi"/>
        </w:rPr>
        <w:t xml:space="preserve"> the strongest predictor of </w:t>
      </w:r>
      <w:r>
        <w:rPr>
          <w:rFonts w:cstheme="majorBidi"/>
        </w:rPr>
        <w:t xml:space="preserve">overall </w:t>
      </w:r>
      <w:r w:rsidR="00685CEE">
        <w:rPr>
          <w:rFonts w:cstheme="majorBidi"/>
        </w:rPr>
        <w:t>rat abundance</w:t>
      </w:r>
      <w:r w:rsidR="000C637C">
        <w:rPr>
          <w:rFonts w:cstheme="majorBidi"/>
        </w:rPr>
        <w:t xml:space="preserve"> </w:t>
      </w:r>
      <w:commentRangeEnd w:id="319"/>
      <w:r w:rsidR="00A76B79">
        <w:rPr>
          <w:rStyle w:val="CommentReference"/>
          <w:rFonts w:cs="Times New Roman"/>
        </w:rPr>
        <w:commentReference w:id="319"/>
      </w:r>
      <w:r w:rsidR="000C637C">
        <w:rPr>
          <w:rFonts w:cstheme="majorBidi"/>
        </w:rPr>
        <w:t xml:space="preserve">(coef. = </w:t>
      </w:r>
      <w:r w:rsidR="0098351B">
        <w:rPr>
          <w:rFonts w:cstheme="majorBidi"/>
        </w:rPr>
        <w:t>-</w:t>
      </w:r>
      <w:r w:rsidR="000C637C">
        <w:rPr>
          <w:rFonts w:cstheme="majorBidi"/>
        </w:rPr>
        <w:t>0.</w:t>
      </w:r>
      <w:r w:rsidR="0098351B">
        <w:rPr>
          <w:rFonts w:cstheme="majorBidi"/>
        </w:rPr>
        <w:t>41</w:t>
      </w:r>
      <w:r w:rsidR="000C637C">
        <w:rPr>
          <w:rFonts w:cstheme="majorBidi"/>
        </w:rPr>
        <w:t>, p &lt; 0.01)</w:t>
      </w:r>
      <w:r>
        <w:rPr>
          <w:rFonts w:cstheme="majorBidi"/>
        </w:rPr>
        <w:t xml:space="preserve"> (Table </w:t>
      </w:r>
      <w:r w:rsidR="00025EAF">
        <w:rPr>
          <w:rFonts w:cstheme="majorBidi"/>
        </w:rPr>
        <w:t>3</w:t>
      </w:r>
      <w:r>
        <w:rPr>
          <w:rFonts w:cstheme="majorBidi"/>
        </w:rPr>
        <w:t>)</w:t>
      </w:r>
      <w:r w:rsidR="009A5AC1">
        <w:rPr>
          <w:rFonts w:cstheme="majorBidi"/>
        </w:rPr>
        <w:t xml:space="preserve">, </w:t>
      </w:r>
      <w:commentRangeStart w:id="320"/>
      <w:r w:rsidR="009A5AC1">
        <w:rPr>
          <w:rFonts w:cstheme="majorBidi"/>
        </w:rPr>
        <w:t xml:space="preserve">followed by </w:t>
      </w:r>
      <w:r w:rsidR="00B442FA">
        <w:rPr>
          <w:rFonts w:cstheme="majorBidi"/>
        </w:rPr>
        <w:t xml:space="preserve">the </w:t>
      </w:r>
      <w:r w:rsidR="009A5AC1">
        <w:rPr>
          <w:rFonts w:cstheme="majorBidi"/>
        </w:rPr>
        <w:t>vacan</w:t>
      </w:r>
      <w:r w:rsidR="00B442FA">
        <w:rPr>
          <w:rFonts w:cstheme="majorBidi"/>
        </w:rPr>
        <w:t>cy</w:t>
      </w:r>
      <w:r w:rsidR="009A5AC1">
        <w:rPr>
          <w:rFonts w:cstheme="majorBidi"/>
        </w:rPr>
        <w:t xml:space="preserve"> x season</w:t>
      </w:r>
      <w:r w:rsidR="00A37A20">
        <w:rPr>
          <w:rFonts w:cstheme="majorBidi"/>
        </w:rPr>
        <w:t xml:space="preserve"> </w:t>
      </w:r>
      <w:r w:rsidR="009A5AC1">
        <w:rPr>
          <w:rFonts w:cstheme="majorBidi"/>
        </w:rPr>
        <w:t>(coef. = 0.35, p</w:t>
      </w:r>
      <w:r w:rsidR="004332F7">
        <w:rPr>
          <w:rFonts w:cstheme="majorBidi"/>
        </w:rPr>
        <w:t xml:space="preserve"> </w:t>
      </w:r>
      <w:r w:rsidR="009A5AC1">
        <w:rPr>
          <w:rFonts w:cstheme="majorBidi"/>
        </w:rPr>
        <w:t>&lt;</w:t>
      </w:r>
      <w:r w:rsidR="004332F7">
        <w:rPr>
          <w:rFonts w:cstheme="majorBidi"/>
        </w:rPr>
        <w:t xml:space="preserve"> </w:t>
      </w:r>
      <w:r w:rsidR="009A5AC1">
        <w:rPr>
          <w:rFonts w:cstheme="majorBidi"/>
        </w:rPr>
        <w:t>0,05)</w:t>
      </w:r>
      <w:r w:rsidR="00845FB1">
        <w:rPr>
          <w:rFonts w:cstheme="majorBidi"/>
        </w:rPr>
        <w:t xml:space="preserve"> </w:t>
      </w:r>
      <w:commentRangeEnd w:id="320"/>
      <w:r w:rsidR="00A76B79">
        <w:rPr>
          <w:rStyle w:val="CommentReference"/>
          <w:rFonts w:cs="Times New Roman"/>
        </w:rPr>
        <w:commentReference w:id="320"/>
      </w:r>
      <w:r w:rsidR="004332F7">
        <w:rPr>
          <w:rFonts w:cstheme="majorBidi"/>
        </w:rPr>
        <w:t xml:space="preserve">and </w:t>
      </w:r>
      <w:r w:rsidR="00B442FA">
        <w:rPr>
          <w:rFonts w:cstheme="majorBidi"/>
        </w:rPr>
        <w:t xml:space="preserve">the </w:t>
      </w:r>
      <w:r w:rsidR="004332F7">
        <w:rPr>
          <w:rFonts w:cstheme="majorBidi"/>
        </w:rPr>
        <w:t>vacan</w:t>
      </w:r>
      <w:r w:rsidR="00B442FA">
        <w:rPr>
          <w:rFonts w:cstheme="majorBidi"/>
        </w:rPr>
        <w:t>cy</w:t>
      </w:r>
      <w:r w:rsidR="004332F7">
        <w:rPr>
          <w:rFonts w:cstheme="majorBidi"/>
        </w:rPr>
        <w:t xml:space="preserve"> x flood depth (coef. = 0.32, p &lt;</w:t>
      </w:r>
      <w:r w:rsidR="00A37A20">
        <w:rPr>
          <w:rFonts w:cstheme="majorBidi"/>
        </w:rPr>
        <w:t xml:space="preserve"> </w:t>
      </w:r>
      <w:r w:rsidR="004332F7">
        <w:rPr>
          <w:rFonts w:cstheme="majorBidi"/>
        </w:rPr>
        <w:t>0.05)</w:t>
      </w:r>
      <w:r w:rsidR="00B442FA">
        <w:rPr>
          <w:rFonts w:cstheme="majorBidi"/>
        </w:rPr>
        <w:t xml:space="preserve"> interaction terms</w:t>
      </w:r>
      <w:r w:rsidR="00685CEE">
        <w:rPr>
          <w:rFonts w:cstheme="majorBidi"/>
        </w:rPr>
        <w:t xml:space="preserve">. </w:t>
      </w:r>
      <w:r w:rsidR="003679B4" w:rsidRPr="00716DBC">
        <w:rPr>
          <w:rFonts w:cstheme="minorHAnsi"/>
        </w:rPr>
        <w:t>Different socio-environmental variables predicted individual species abundance</w:t>
      </w:r>
      <w:r w:rsidR="00D16047">
        <w:rPr>
          <w:rFonts w:cstheme="minorHAnsi"/>
        </w:rPr>
        <w:t>s</w:t>
      </w:r>
      <w:r w:rsidR="003679B4" w:rsidRPr="00716DBC">
        <w:rPr>
          <w:rFonts w:cstheme="minorHAnsi"/>
        </w:rPr>
        <w:t xml:space="preserve"> (Table </w:t>
      </w:r>
      <w:r w:rsidR="00025EAF">
        <w:rPr>
          <w:rFonts w:cstheme="minorHAnsi"/>
        </w:rPr>
        <w:t>3</w:t>
      </w:r>
      <w:r w:rsidR="003679B4" w:rsidRPr="00716DBC">
        <w:rPr>
          <w:rFonts w:cstheme="minorHAnsi"/>
        </w:rPr>
        <w:t>).</w:t>
      </w:r>
      <w:r w:rsidR="003679B4">
        <w:rPr>
          <w:rFonts w:cstheme="minorHAnsi"/>
        </w:rPr>
        <w:t xml:space="preserve"> </w:t>
      </w:r>
      <w:r w:rsidR="00E72935">
        <w:rPr>
          <w:rFonts w:cstheme="minorHAnsi"/>
        </w:rPr>
        <w:t>R</w:t>
      </w:r>
      <w:r w:rsidR="003679B4">
        <w:rPr>
          <w:rFonts w:cstheme="minorHAnsi"/>
        </w:rPr>
        <w:t xml:space="preserve">oof rat abundance was higher </w:t>
      </w:r>
      <w:r w:rsidR="00D16047">
        <w:rPr>
          <w:rFonts w:cstheme="minorHAnsi"/>
        </w:rPr>
        <w:t xml:space="preserve">in areas </w:t>
      </w:r>
      <w:r w:rsidR="003679B4">
        <w:rPr>
          <w:rFonts w:cstheme="minorHAnsi"/>
        </w:rPr>
        <w:t xml:space="preserve">with greater </w:t>
      </w:r>
      <w:r w:rsidR="00025EAF">
        <w:rPr>
          <w:rFonts w:cstheme="majorBidi"/>
        </w:rPr>
        <w:t>flood depth (coef. = 0.</w:t>
      </w:r>
      <w:r w:rsidR="00E72935">
        <w:rPr>
          <w:rFonts w:cstheme="majorBidi"/>
        </w:rPr>
        <w:t>59</w:t>
      </w:r>
      <w:r w:rsidR="00025EAF">
        <w:rPr>
          <w:rFonts w:cstheme="majorBidi"/>
        </w:rPr>
        <w:t>, p</w:t>
      </w:r>
      <w:r w:rsidR="008D1280">
        <w:rPr>
          <w:rFonts w:cstheme="majorBidi"/>
        </w:rPr>
        <w:t xml:space="preserve"> </w:t>
      </w:r>
      <w:r w:rsidR="00025EAF">
        <w:rPr>
          <w:rFonts w:cstheme="majorBidi"/>
        </w:rPr>
        <w:t>&lt;</w:t>
      </w:r>
      <w:r w:rsidR="008D1280">
        <w:rPr>
          <w:rFonts w:cstheme="majorBidi"/>
        </w:rPr>
        <w:t xml:space="preserve"> </w:t>
      </w:r>
      <w:r w:rsidR="00025EAF">
        <w:rPr>
          <w:rFonts w:cstheme="majorBidi"/>
        </w:rPr>
        <w:t>0.01</w:t>
      </w:r>
      <w:r w:rsidR="00E72935">
        <w:rPr>
          <w:rFonts w:cstheme="majorBidi"/>
        </w:rPr>
        <w:t>)</w:t>
      </w:r>
      <w:r w:rsidR="00C314FB">
        <w:rPr>
          <w:rFonts w:cstheme="majorBidi"/>
        </w:rPr>
        <w:t xml:space="preserve"> and unmaintained vegetation (coef. = 0.27, p</w:t>
      </w:r>
      <w:r w:rsidR="00A37A20">
        <w:rPr>
          <w:rFonts w:cstheme="majorBidi"/>
        </w:rPr>
        <w:t xml:space="preserve"> </w:t>
      </w:r>
      <w:r w:rsidR="00C314FB">
        <w:rPr>
          <w:rFonts w:cstheme="majorBidi"/>
        </w:rPr>
        <w:t>&lt;</w:t>
      </w:r>
      <w:r w:rsidR="00A37A20">
        <w:rPr>
          <w:rFonts w:cstheme="majorBidi"/>
        </w:rPr>
        <w:t xml:space="preserve"> </w:t>
      </w:r>
      <w:r w:rsidR="00C314FB">
        <w:rPr>
          <w:rFonts w:cstheme="majorBidi"/>
        </w:rPr>
        <w:t>0.05)</w:t>
      </w:r>
      <w:r w:rsidR="00E72935">
        <w:rPr>
          <w:rFonts w:cstheme="majorBidi"/>
        </w:rPr>
        <w:t>, while Norway rat abundance</w:t>
      </w:r>
      <w:r w:rsidR="004332F7">
        <w:rPr>
          <w:rFonts w:cstheme="majorBidi"/>
        </w:rPr>
        <w:t xml:space="preserve"> decreased with </w:t>
      </w:r>
      <w:r w:rsidR="00A37A20">
        <w:rPr>
          <w:rFonts w:cstheme="majorBidi"/>
        </w:rPr>
        <w:t xml:space="preserve">increasing </w:t>
      </w:r>
      <w:r w:rsidR="004332F7">
        <w:rPr>
          <w:rFonts w:cstheme="majorBidi"/>
        </w:rPr>
        <w:t>number</w:t>
      </w:r>
      <w:r w:rsidR="00D16047">
        <w:rPr>
          <w:rFonts w:cstheme="majorBidi"/>
        </w:rPr>
        <w:t>s</w:t>
      </w:r>
      <w:r w:rsidR="004332F7">
        <w:rPr>
          <w:rFonts w:cstheme="majorBidi"/>
        </w:rPr>
        <w:t xml:space="preserve"> of residents (coef. =-2.3,</w:t>
      </w:r>
      <w:r w:rsidR="00A37A20">
        <w:rPr>
          <w:rFonts w:cstheme="majorBidi"/>
        </w:rPr>
        <w:t xml:space="preserve"> </w:t>
      </w:r>
      <w:r w:rsidR="004332F7">
        <w:rPr>
          <w:rFonts w:cstheme="majorBidi"/>
        </w:rPr>
        <w:t>p</w:t>
      </w:r>
      <w:r w:rsidR="00A37A20">
        <w:rPr>
          <w:rFonts w:cstheme="majorBidi"/>
        </w:rPr>
        <w:t xml:space="preserve"> </w:t>
      </w:r>
      <w:r w:rsidR="004332F7">
        <w:rPr>
          <w:rFonts w:cstheme="majorBidi"/>
        </w:rPr>
        <w:t>&lt;</w:t>
      </w:r>
      <w:r w:rsidR="00A37A20">
        <w:rPr>
          <w:rFonts w:cstheme="majorBidi"/>
        </w:rPr>
        <w:t xml:space="preserve"> </w:t>
      </w:r>
      <w:r w:rsidR="004332F7">
        <w:rPr>
          <w:rFonts w:cstheme="majorBidi"/>
        </w:rPr>
        <w:t xml:space="preserve">0.05), </w:t>
      </w:r>
      <w:r w:rsidR="00B442FA">
        <w:rPr>
          <w:rFonts w:cstheme="majorBidi"/>
        </w:rPr>
        <w:t>but was positively associated</w:t>
      </w:r>
      <w:r w:rsidR="00E72935">
        <w:rPr>
          <w:rFonts w:cstheme="majorBidi"/>
        </w:rPr>
        <w:t xml:space="preserve"> with </w:t>
      </w:r>
      <w:r w:rsidR="00D16047">
        <w:rPr>
          <w:rFonts w:cstheme="majorBidi"/>
        </w:rPr>
        <w:t xml:space="preserve">the </w:t>
      </w:r>
      <w:r w:rsidR="00E72935">
        <w:rPr>
          <w:rFonts w:cstheme="majorBidi"/>
        </w:rPr>
        <w:t>vacan</w:t>
      </w:r>
      <w:r w:rsidR="00B442FA">
        <w:rPr>
          <w:rFonts w:cstheme="majorBidi"/>
        </w:rPr>
        <w:t>cy x</w:t>
      </w:r>
      <w:r w:rsidR="00E72935">
        <w:rPr>
          <w:rFonts w:cstheme="majorBidi"/>
        </w:rPr>
        <w:t xml:space="preserve"> </w:t>
      </w:r>
      <w:r w:rsidR="004332F7">
        <w:rPr>
          <w:rFonts w:cstheme="majorBidi"/>
        </w:rPr>
        <w:t>flood depth interaction</w:t>
      </w:r>
      <w:r w:rsidR="00D16047">
        <w:rPr>
          <w:rFonts w:cstheme="majorBidi"/>
        </w:rPr>
        <w:t xml:space="preserve"> term</w:t>
      </w:r>
      <w:r w:rsidR="004332F7">
        <w:rPr>
          <w:rFonts w:cstheme="majorBidi"/>
        </w:rPr>
        <w:t xml:space="preserve"> </w:t>
      </w:r>
      <w:r w:rsidR="00E72935">
        <w:rPr>
          <w:rFonts w:cstheme="majorBidi"/>
        </w:rPr>
        <w:t>(</w:t>
      </w:r>
      <w:r w:rsidR="00025EAF">
        <w:rPr>
          <w:rFonts w:cstheme="majorBidi"/>
        </w:rPr>
        <w:t>coef. = 0.</w:t>
      </w:r>
      <w:r w:rsidR="00E72935">
        <w:rPr>
          <w:rFonts w:cstheme="majorBidi"/>
        </w:rPr>
        <w:t>78</w:t>
      </w:r>
      <w:r w:rsidR="00025EAF">
        <w:rPr>
          <w:rFonts w:cstheme="majorBidi"/>
        </w:rPr>
        <w:t>, p &lt; 0.05)</w:t>
      </w:r>
      <w:r w:rsidR="00025EAF" w:rsidDel="00025EAF">
        <w:rPr>
          <w:rFonts w:cstheme="majorBidi"/>
        </w:rPr>
        <w:t xml:space="preserve"> </w:t>
      </w:r>
      <w:r>
        <w:rPr>
          <w:rFonts w:cstheme="majorBidi"/>
        </w:rPr>
        <w:t xml:space="preserve">(Table </w:t>
      </w:r>
      <w:r w:rsidR="00025EAF">
        <w:rPr>
          <w:rFonts w:cstheme="majorBidi"/>
        </w:rPr>
        <w:t>3</w:t>
      </w:r>
      <w:r>
        <w:rPr>
          <w:rFonts w:cstheme="majorBidi"/>
        </w:rPr>
        <w:t>)</w:t>
      </w:r>
      <w:r w:rsidR="00C314FB">
        <w:rPr>
          <w:rFonts w:cstheme="majorBidi"/>
        </w:rPr>
        <w:t xml:space="preserve"> and unmaintained buildings (coef. = 0.15, p</w:t>
      </w:r>
      <w:r w:rsidR="00A37A20">
        <w:rPr>
          <w:rFonts w:cstheme="majorBidi"/>
        </w:rPr>
        <w:t xml:space="preserve"> </w:t>
      </w:r>
      <w:r w:rsidR="00C314FB">
        <w:rPr>
          <w:rFonts w:cstheme="majorBidi"/>
        </w:rPr>
        <w:t>&lt;</w:t>
      </w:r>
      <w:r w:rsidR="00A37A20">
        <w:rPr>
          <w:rFonts w:cstheme="majorBidi"/>
        </w:rPr>
        <w:t xml:space="preserve"> </w:t>
      </w:r>
      <w:r w:rsidR="00C314FB">
        <w:rPr>
          <w:rFonts w:cstheme="majorBidi"/>
        </w:rPr>
        <w:t>0.05)</w:t>
      </w:r>
      <w:r w:rsidR="007236C8">
        <w:rPr>
          <w:rFonts w:cstheme="majorBidi"/>
        </w:rPr>
        <w:t xml:space="preserve">. </w:t>
      </w:r>
      <w:r w:rsidR="00D16047">
        <w:rPr>
          <w:rFonts w:cstheme="majorBidi"/>
        </w:rPr>
        <w:t xml:space="preserve">Though there was some variability among neighborhoods (Table 1), </w:t>
      </w:r>
      <w:r w:rsidR="00D16047">
        <w:rPr>
          <w:rFonts w:ascii="Carlito" w:hAnsi="Carlito" w:cs="Carlito"/>
        </w:rPr>
        <w:t>t</w:t>
      </w:r>
      <w:r w:rsidR="008D1280">
        <w:rPr>
          <w:rFonts w:ascii="Carlito" w:hAnsi="Carlito" w:cs="Carlito"/>
        </w:rPr>
        <w:t xml:space="preserve">otal rat, Norway rat, and roof rat abundances were </w:t>
      </w:r>
      <w:r w:rsidR="003570B5">
        <w:rPr>
          <w:rFonts w:ascii="Carlito" w:hAnsi="Carlito" w:cs="Carlito"/>
        </w:rPr>
        <w:t>lower</w:t>
      </w:r>
      <w:r w:rsidR="008D1280">
        <w:rPr>
          <w:rFonts w:ascii="Carlito" w:hAnsi="Carlito" w:cs="Carlito"/>
        </w:rPr>
        <w:t xml:space="preserve"> </w:t>
      </w:r>
      <w:r w:rsidR="003570B5">
        <w:rPr>
          <w:rFonts w:ascii="Carlito" w:hAnsi="Carlito" w:cs="Carlito"/>
        </w:rPr>
        <w:t>in</w:t>
      </w:r>
      <w:r w:rsidR="008D1280">
        <w:rPr>
          <w:rFonts w:ascii="Carlito" w:hAnsi="Carlito" w:cs="Carlito"/>
        </w:rPr>
        <w:t xml:space="preserve"> </w:t>
      </w:r>
      <w:r w:rsidR="008D1280">
        <w:rPr>
          <w:rFonts w:cstheme="majorBidi"/>
        </w:rPr>
        <w:t>w</w:t>
      </w:r>
      <w:r w:rsidR="007236C8">
        <w:rPr>
          <w:rFonts w:cstheme="majorBidi"/>
        </w:rPr>
        <w:t>inter (</w:t>
      </w:r>
      <w:r>
        <w:rPr>
          <w:rFonts w:cstheme="majorBidi"/>
        </w:rPr>
        <w:t>T</w:t>
      </w:r>
      <w:r w:rsidR="007236C8">
        <w:rPr>
          <w:rFonts w:cstheme="majorBidi"/>
        </w:rPr>
        <w:t xml:space="preserve">able </w:t>
      </w:r>
      <w:r w:rsidR="00025EAF">
        <w:rPr>
          <w:rFonts w:cstheme="majorBidi"/>
        </w:rPr>
        <w:t>3</w:t>
      </w:r>
      <w:r w:rsidR="007236C8">
        <w:rPr>
          <w:rFonts w:cstheme="majorBidi"/>
        </w:rPr>
        <w:t>).</w:t>
      </w:r>
      <w:r w:rsidR="00C314FB">
        <w:rPr>
          <w:rFonts w:cstheme="majorBidi"/>
        </w:rPr>
        <w:t xml:space="preserve"> </w:t>
      </w:r>
    </w:p>
    <w:p w14:paraId="17B8DC17" w14:textId="213D2AE2" w:rsidR="000D0F9F" w:rsidRPr="00C46C97" w:rsidRDefault="007236C8" w:rsidP="00025EAF">
      <w:pPr>
        <w:spacing w:after="0" w:line="360" w:lineRule="auto"/>
        <w:jc w:val="both"/>
        <w:rPr>
          <w:rFonts w:cstheme="majorBidi"/>
          <w:color w:val="000000"/>
        </w:rPr>
      </w:pPr>
      <w:r>
        <w:rPr>
          <w:rFonts w:cstheme="majorBidi"/>
        </w:rPr>
        <w:t xml:space="preserve">  </w:t>
      </w:r>
    </w:p>
    <w:p w14:paraId="091F4035" w14:textId="0AA37E3B" w:rsidR="00D5331D" w:rsidRPr="00B67B1F" w:rsidRDefault="009C3634" w:rsidP="00B67B1F">
      <w:pPr>
        <w:spacing w:after="0" w:line="360" w:lineRule="auto"/>
        <w:rPr>
          <w:rFonts w:cstheme="majorBidi"/>
          <w:b/>
          <w:color w:val="000000"/>
        </w:rPr>
      </w:pPr>
      <w:commentRangeStart w:id="321"/>
      <w:r w:rsidRPr="00B67B1F">
        <w:rPr>
          <w:rFonts w:cstheme="majorBidi"/>
          <w:b/>
          <w:color w:val="000000"/>
        </w:rPr>
        <w:t>DISCUSSION</w:t>
      </w:r>
      <w:commentRangeEnd w:id="321"/>
      <w:r w:rsidR="00A76B79">
        <w:rPr>
          <w:rStyle w:val="CommentReference"/>
          <w:rFonts w:cs="Times New Roman"/>
        </w:rPr>
        <w:commentReference w:id="321"/>
      </w:r>
    </w:p>
    <w:p w14:paraId="623736B4" w14:textId="7994FFEF" w:rsidR="003D6938" w:rsidRPr="001E690F" w:rsidRDefault="003D6938" w:rsidP="003D6938">
      <w:pPr>
        <w:spacing w:after="0" w:line="360" w:lineRule="auto"/>
        <w:rPr>
          <w:ins w:id="322" w:author="Childs, James" w:date="2020-01-15T17:52:00Z"/>
          <w:rFonts w:eastAsia="Calibri"/>
          <w:color w:val="000000"/>
        </w:rPr>
      </w:pPr>
      <w:commentRangeStart w:id="323"/>
      <w:ins w:id="324" w:author="Childs, James" w:date="2020-01-15T17:52:00Z">
        <w:r>
          <w:rPr>
            <w:rFonts w:ascii="Calibri" w:hAnsi="Calibri" w:cs="Calibri"/>
          </w:rPr>
          <w:t>To</w:t>
        </w:r>
      </w:ins>
      <w:commentRangeEnd w:id="323"/>
      <w:ins w:id="325" w:author="Childs, James" w:date="2020-01-15T17:53:00Z">
        <w:r>
          <w:rPr>
            <w:rStyle w:val="CommentReference"/>
            <w:rFonts w:cs="Times New Roman"/>
          </w:rPr>
          <w:commentReference w:id="323"/>
        </w:r>
      </w:ins>
      <w:ins w:id="327" w:author="Childs, James" w:date="2020-01-15T17:52:00Z">
        <w:r>
          <w:rPr>
            <w:rFonts w:ascii="Calibri" w:hAnsi="Calibri" w:cs="Calibri"/>
          </w:rPr>
          <w:t xml:space="preserve"> our knowledge, we have completed</w:t>
        </w:r>
        <w:r>
          <w:t xml:space="preserve"> one of the most comprehensive quantitative trap-based studies of urban rat demography that has ever been attempted. This effort yielded unexpected findings, such as evidence that roof rats are more widely distributed and more abundant than Norway rats in New Orleans. With one notable exception (the French Quarter), roof rats were trapped at more sites and were more abundant in each study area. And, while it has long been assumed that </w:t>
        </w:r>
        <w:r w:rsidRPr="00B67B1F">
          <w:rPr>
            <w:rFonts w:cstheme="minorHAnsi"/>
            <w:bCs/>
            <w:color w:val="000000"/>
          </w:rPr>
          <w:t xml:space="preserve">Norway rats outcompete </w:t>
        </w:r>
        <w:r>
          <w:rPr>
            <w:rFonts w:cstheme="minorHAnsi"/>
            <w:bCs/>
            <w:color w:val="000000"/>
          </w:rPr>
          <w:t xml:space="preserve">and displace </w:t>
        </w:r>
        <w:r w:rsidRPr="00B67B1F">
          <w:rPr>
            <w:rFonts w:cstheme="minorHAnsi"/>
            <w:bCs/>
            <w:color w:val="000000"/>
          </w:rPr>
          <w:t xml:space="preserve">roof rats </w:t>
        </w:r>
        <w:r w:rsidRPr="004D6E74">
          <w:rPr>
            <w:rFonts w:cstheme="majorBidi"/>
          </w:rPr>
          <w:fldChar w:fldCharType="begin"/>
        </w:r>
        <w:r w:rsidRPr="004D6E74">
          <w:rPr>
            <w:rFonts w:cstheme="majorBidi"/>
          </w:rPr>
          <w:instrText xml:space="preserve"> ADDIN EN.CITE &lt;EndNote&gt;&lt;Cite&gt;&lt;Author&gt;Barnett&lt;/Author&gt;&lt;Year&gt;1951&lt;/Year&gt;&lt;RecNum&gt;61&lt;/RecNum&gt;&lt;DisplayText&gt;(Barnett and Spencer 1951)&lt;/DisplayText&gt;&lt;record&gt;&lt;rec-number&gt;61&lt;/rec-number&gt;&lt;foreign-keys&gt;&lt;key app="EN" db-id="2wz9rved2vpst6efdflp2f5epdxpeep0rt90"&gt;61&lt;/key&gt;&lt;/foreign-keys&gt;&lt;ref-type name="Journal Article"&gt;17&lt;/ref-type&gt;&lt;contributors&gt;&lt;authors&gt;&lt;author&gt;Barnett, S. A.&lt;/author&gt;&lt;author&gt;Spencer, Mary M.&lt;/author&gt;&lt;/authors&gt;&lt;/contributors&gt;&lt;titles&gt;&lt;title&gt;Feeding, Social Behaviour and Interspecific Competition in Wild Rats&lt;/title&gt;&lt;secondary-title&gt;Behaviour&lt;/secondary-title&gt;&lt;short-title&gt;Feeding, Social Behaviour and Interspecific Competition in Wild Rats&lt;/short-title&gt;&lt;/titles&gt;&lt;periodical&gt;&lt;full-title&gt;Behaviour&lt;/full-title&gt;&lt;/periodical&gt;&lt;pages&gt;229-242&lt;/pages&gt;&lt;volume&gt;3&lt;/volume&gt;&lt;number&gt;3&lt;/number&gt;&lt;dates&gt;&lt;year&gt;1951&lt;/year&gt;&lt;/dates&gt;&lt;isbn&gt;00057959&lt;/isbn&gt;&lt;urls&gt;&lt;related-urls&gt;&lt;url&gt;http://www.jstor.org/stable/4532728&lt;/url&gt;&lt;/related-urls&gt;&lt;/urls&gt;&lt;electronic-resource-num&gt;10.2307/4532728&lt;/electronic-resource-num&gt;&lt;/record&gt;&lt;/Cite&gt;&lt;/EndNote&gt;</w:instrText>
        </w:r>
        <w:r w:rsidRPr="004D6E74">
          <w:rPr>
            <w:rFonts w:cstheme="majorBidi"/>
          </w:rPr>
          <w:fldChar w:fldCharType="separate"/>
        </w:r>
        <w:r w:rsidRPr="004D6E74">
          <w:rPr>
            <w:rFonts w:cstheme="majorBidi"/>
            <w:noProof/>
          </w:rPr>
          <w:t>(</w:t>
        </w:r>
      </w:ins>
      <w:r>
        <w:rPr>
          <w:rFonts w:cstheme="majorBidi"/>
          <w:noProof/>
        </w:rPr>
        <w:fldChar w:fldCharType="begin"/>
      </w:r>
      <w:r>
        <w:rPr>
          <w:rFonts w:cstheme="majorBidi"/>
          <w:noProof/>
        </w:rPr>
        <w:instrText xml:space="preserve"> HYPERLINK \l "_ENREF_2" \o "Barnett, 1951 #61" </w:instrText>
      </w:r>
      <w:r>
        <w:rPr>
          <w:rFonts w:cstheme="majorBidi"/>
          <w:noProof/>
        </w:rPr>
      </w:r>
      <w:r>
        <w:rPr>
          <w:rFonts w:cstheme="majorBidi"/>
          <w:noProof/>
        </w:rPr>
        <w:fldChar w:fldCharType="separate"/>
      </w:r>
      <w:ins w:id="328" w:author="Childs, James" w:date="2020-01-15T17:52:00Z">
        <w:r w:rsidRPr="004D6E74">
          <w:rPr>
            <w:rFonts w:cstheme="majorBidi"/>
            <w:noProof/>
          </w:rPr>
          <w:t>Barnett and Spencer 1951</w:t>
        </w:r>
      </w:ins>
      <w:r>
        <w:rPr>
          <w:rFonts w:cstheme="majorBidi"/>
          <w:noProof/>
        </w:rPr>
        <w:fldChar w:fldCharType="end"/>
      </w:r>
      <w:ins w:id="329" w:author="Childs, James" w:date="2020-01-15T17:52:00Z">
        <w:r w:rsidRPr="004D6E74">
          <w:rPr>
            <w:rFonts w:cstheme="majorBidi"/>
            <w:noProof/>
          </w:rPr>
          <w:t>)</w:t>
        </w:r>
        <w:r w:rsidRPr="004D6E74">
          <w:rPr>
            <w:rFonts w:cstheme="majorBidi"/>
          </w:rPr>
          <w:fldChar w:fldCharType="end"/>
        </w:r>
        <w:r w:rsidRPr="00C46C97">
          <w:rPr>
            <w:rFonts w:cstheme="minorHAnsi"/>
            <w:bCs/>
            <w:color w:val="000000"/>
          </w:rPr>
          <w:t xml:space="preserve">, we </w:t>
        </w:r>
        <w:r>
          <w:rPr>
            <w:rFonts w:cstheme="minorHAnsi"/>
            <w:bCs/>
            <w:color w:val="000000"/>
          </w:rPr>
          <w:t>found clear evidence of co-occurrence</w:t>
        </w:r>
        <w:r w:rsidRPr="00C46C97">
          <w:rPr>
            <w:rFonts w:cstheme="minorHAnsi"/>
            <w:bCs/>
            <w:color w:val="000000"/>
          </w:rPr>
          <w:t xml:space="preserve">. </w:t>
        </w:r>
        <w:r>
          <w:rPr>
            <w:rFonts w:cstheme="minorHAnsi"/>
            <w:bCs/>
            <w:color w:val="000000"/>
          </w:rPr>
          <w:t>This finding is consistent with evidence from a trap-based study (Peterson et al. 2020) of rodent assemblage structure in New Orleans indicating that there is no negative association between the two species. It is also consistent with a recent report suggesting that temporal and dietary niche partitioning allows for species co-occurrence in a peri-urban greenway (</w:t>
        </w:r>
        <w:r>
          <w:t>Mori et al. 2019), though evidence that co-occurrence is concentrated in areas with more abandonment (i.e., the Upper and Lower 9</w:t>
        </w:r>
        <w:r w:rsidRPr="001E690F">
          <w:rPr>
            <w:vertAlign w:val="superscript"/>
          </w:rPr>
          <w:t>th</w:t>
        </w:r>
        <w:r>
          <w:t xml:space="preserve"> wards) supports the premise that unmanaged green spaces (i.e., green blight) </w:t>
        </w:r>
        <w:r>
          <w:rPr>
            <w:rFonts w:eastAsia="Calibri"/>
            <w:color w:val="000000"/>
          </w:rPr>
          <w:t>offer sufficient habitat</w:t>
        </w:r>
        <w:r w:rsidRPr="00980FB5">
          <w:rPr>
            <w:rFonts w:eastAsia="Calibri"/>
            <w:color w:val="000000"/>
          </w:rPr>
          <w:t xml:space="preserve"> </w:t>
        </w:r>
        <w:r>
          <w:rPr>
            <w:rFonts w:eastAsia="Calibri"/>
            <w:color w:val="000000"/>
          </w:rPr>
          <w:t xml:space="preserve">and </w:t>
        </w:r>
        <w:r w:rsidRPr="00980FB5">
          <w:rPr>
            <w:rFonts w:eastAsia="Calibri"/>
            <w:color w:val="000000"/>
          </w:rPr>
          <w:t xml:space="preserve">resources to allow for </w:t>
        </w:r>
        <w:r>
          <w:rPr>
            <w:rFonts w:eastAsia="Calibri"/>
            <w:color w:val="000000"/>
          </w:rPr>
          <w:t xml:space="preserve">species </w:t>
        </w:r>
        <w:r w:rsidRPr="00980FB5">
          <w:rPr>
            <w:rFonts w:eastAsia="Calibri"/>
            <w:color w:val="000000"/>
          </w:rPr>
          <w:t>co-existence (Cavia et al. 2009</w:t>
        </w:r>
        <w:r>
          <w:rPr>
            <w:rFonts w:eastAsia="Calibri"/>
            <w:color w:val="000000"/>
          </w:rPr>
          <w:t>, Peterson et al. 2020</w:t>
        </w:r>
        <w:r w:rsidRPr="00980FB5">
          <w:rPr>
            <w:rFonts w:eastAsia="Calibri"/>
            <w:color w:val="000000"/>
          </w:rPr>
          <w:t>).</w:t>
        </w:r>
        <w:r>
          <w:rPr>
            <w:rFonts w:eastAsia="Calibri"/>
            <w:color w:val="000000"/>
          </w:rPr>
          <w:t xml:space="preserve"> </w:t>
        </w:r>
        <w:r w:rsidRPr="0031744A">
          <w:t xml:space="preserve">This is well illustrated by the finding that </w:t>
        </w:r>
        <w:r>
          <w:t>debris and unmaintained vegetation were predictors of rat occurrence and abundance, particularly during</w:t>
        </w:r>
        <w:r w:rsidRPr="0031744A">
          <w:t xml:space="preserve"> winter when resource</w:t>
        </w:r>
        <w:r>
          <w:t xml:space="preserve">s are more limited </w:t>
        </w:r>
        <w:r w:rsidRPr="0031744A">
          <w:t>(Table</w:t>
        </w:r>
        <w:r>
          <w:t>s</w:t>
        </w:r>
        <w:r w:rsidRPr="0031744A">
          <w:t xml:space="preserve"> </w:t>
        </w:r>
        <w:r>
          <w:t>2 &amp; 3</w:t>
        </w:r>
        <w:r w:rsidRPr="0031744A">
          <w:t xml:space="preserve">, </w:t>
        </w:r>
        <w:r>
          <w:t>Figures 2 &amp; 3</w:t>
        </w:r>
        <w:r w:rsidRPr="0031744A">
          <w:t>) (Masi et al. 2010</w:t>
        </w:r>
        <w:r>
          <w:t>, Peterson et al. 2020</w:t>
        </w:r>
        <w:r w:rsidRPr="0031744A">
          <w:t>).</w:t>
        </w:r>
      </w:ins>
    </w:p>
    <w:p w14:paraId="7B3A7A11" w14:textId="77777777" w:rsidR="003D6938" w:rsidRDefault="003D6938" w:rsidP="003D6938">
      <w:pPr>
        <w:autoSpaceDE w:val="0"/>
        <w:autoSpaceDN w:val="0"/>
        <w:adjustRightInd w:val="0"/>
        <w:spacing w:after="0" w:line="360" w:lineRule="auto"/>
        <w:jc w:val="both"/>
        <w:rPr>
          <w:ins w:id="330" w:author="Childs, James" w:date="2020-01-15T17:52:00Z"/>
          <w:rFonts w:cstheme="minorHAnsi"/>
          <w:bCs/>
          <w:color w:val="000000"/>
        </w:rPr>
      </w:pPr>
    </w:p>
    <w:p w14:paraId="0D69E6D9" w14:textId="277E7B5D" w:rsidR="003D6938" w:rsidRDefault="003D6938" w:rsidP="003D6938">
      <w:pPr>
        <w:autoSpaceDE w:val="0"/>
        <w:autoSpaceDN w:val="0"/>
        <w:adjustRightInd w:val="0"/>
        <w:spacing w:after="0" w:line="360" w:lineRule="auto"/>
        <w:rPr>
          <w:ins w:id="331" w:author="Childs, James" w:date="2020-01-15T17:52:00Z"/>
          <w:rFonts w:cstheme="majorBidi"/>
        </w:rPr>
      </w:pPr>
      <w:ins w:id="332" w:author="Childs, James" w:date="2020-01-15T17:52:00Z">
        <w:r>
          <w:rPr>
            <w:rFonts w:cstheme="majorBidi"/>
            <w:color w:val="000000"/>
          </w:rPr>
          <w:t xml:space="preserve">We found signatures of demographic responses to Katrina-related flooding across New Orleans. While this finding is not especially surprising, as prior studies of New Orleans and elsewhere (e.g., New York City) have found that catastrophic flooding can reshape ecological communities in affected areas (Yaukey 2012, Lewis 2017, Savage et al. 2018), we did not expect to find more rats in flood-affected </w:t>
        </w:r>
        <w:r>
          <w:rPr>
            <w:rFonts w:cstheme="majorBidi"/>
            <w:color w:val="000000"/>
          </w:rPr>
          <w:lastRenderedPageBreak/>
          <w:t xml:space="preserve">areas. Catastrophic flooding can decimate rodent populations, with the magnitude of loss and time to recovery contingent on flooding severity </w:t>
        </w:r>
        <w:r w:rsidRPr="009B2120" w:rsidDel="00533404">
          <w:rPr>
            <w:rFonts w:cstheme="majorBidi"/>
          </w:rPr>
          <w:fldChar w:fldCharType="begin">
            <w:fldData xml:space="preserve">PEVuZE5vdGU+PENpdGU+PEF1dGhvcj5aaGFuZzwvQXV0aG9yPjxZZWFyPjIwMDc8L1llYXI+PFJl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</w:fldData>
          </w:fldChar>
        </w:r>
        <w:r w:rsidRPr="009B2120" w:rsidDel="00533404">
          <w:rPr>
            <w:rFonts w:cstheme="majorBidi"/>
          </w:rPr>
          <w:instrText xml:space="preserve"> ADDIN EN.CITE </w:instrText>
        </w:r>
        <w:r w:rsidRPr="009B2120" w:rsidDel="00533404">
          <w:rPr>
            <w:rFonts w:cstheme="majorBidi"/>
          </w:rPr>
          <w:fldChar w:fldCharType="begin">
            <w:fldData xml:space="preserve">PEVuZE5vdGU+PENpdGU+PEF1dGhvcj5aaGFuZzwvQXV0aG9yPjxZZWFyPjIwMDc8L1llYXI+PFJl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</w:fldData>
          </w:fldChar>
        </w:r>
        <w:r w:rsidRPr="009B2120" w:rsidDel="00533404">
          <w:rPr>
            <w:rFonts w:cstheme="majorBidi"/>
          </w:rPr>
          <w:instrText xml:space="preserve"> ADDIN EN.CITE.DATA </w:instrText>
        </w:r>
        <w:r w:rsidRPr="009B2120" w:rsidDel="00533404">
          <w:rPr>
            <w:rFonts w:cstheme="majorBidi"/>
          </w:rPr>
        </w:r>
        <w:r w:rsidRPr="009B2120" w:rsidDel="00533404">
          <w:rPr>
            <w:rFonts w:cstheme="majorBidi"/>
          </w:rPr>
          <w:fldChar w:fldCharType="end"/>
        </w:r>
        <w:r w:rsidRPr="009B2120" w:rsidDel="00533404">
          <w:rPr>
            <w:rFonts w:cstheme="majorBidi"/>
          </w:rPr>
        </w:r>
        <w:r w:rsidRPr="009B2120" w:rsidDel="00533404">
          <w:rPr>
            <w:rFonts w:cstheme="majorBidi"/>
          </w:rPr>
          <w:fldChar w:fldCharType="separate"/>
        </w:r>
        <w:r w:rsidRPr="009B2120" w:rsidDel="00533404">
          <w:rPr>
            <w:rFonts w:cstheme="majorBidi"/>
          </w:rPr>
          <w:t>(</w:t>
        </w:r>
      </w:ins>
      <w:r>
        <w:rPr>
          <w:rFonts w:cstheme="majorBidi"/>
        </w:rPr>
        <w:fldChar w:fldCharType="begin"/>
      </w:r>
      <w:r>
        <w:rPr>
          <w:rFonts w:cstheme="majorBidi"/>
        </w:rPr>
        <w:instrText xml:space="preserve"> HYPERLINK \l "_ENREF_54" \o "Zhang, 2007 #1105" </w:instrText>
      </w:r>
      <w:r>
        <w:rPr>
          <w:rFonts w:cstheme="majorBidi"/>
        </w:rPr>
      </w:r>
      <w:r>
        <w:rPr>
          <w:rFonts w:cstheme="majorBidi"/>
        </w:rPr>
        <w:fldChar w:fldCharType="separate"/>
      </w:r>
      <w:ins w:id="333" w:author="Childs, James" w:date="2020-01-15T17:52:00Z">
        <w:r w:rsidRPr="009B2120" w:rsidDel="00533404">
          <w:rPr>
            <w:rFonts w:cstheme="majorBidi"/>
          </w:rPr>
          <w:t>Zhang et al. 2007</w:t>
        </w:r>
      </w:ins>
      <w:r>
        <w:rPr>
          <w:rFonts w:cstheme="majorBidi"/>
        </w:rPr>
        <w:fldChar w:fldCharType="end"/>
      </w:r>
      <w:ins w:id="334" w:author="Childs, James" w:date="2020-01-15T17:52:00Z">
        <w:r w:rsidRPr="009B2120" w:rsidDel="00533404">
          <w:rPr>
            <w:rFonts w:cstheme="majorBidi"/>
          </w:rPr>
          <w:t>)</w:t>
        </w:r>
        <w:r w:rsidRPr="009B2120" w:rsidDel="00533404">
          <w:rPr>
            <w:rFonts w:cstheme="majorBidi"/>
          </w:rPr>
          <w:fldChar w:fldCharType="end"/>
        </w:r>
        <w:r w:rsidRPr="009B2120" w:rsidDel="00533404">
          <w:rPr>
            <w:rFonts w:cstheme="majorBidi"/>
          </w:rPr>
          <w:t>.</w:t>
        </w:r>
        <w:r>
          <w:rPr>
            <w:rFonts w:cstheme="majorBidi"/>
          </w:rPr>
          <w:t xml:space="preserve"> Thus we expected that commensal rats would be less abundant in neighborhoods at the lowest elevations and nearest to levee breaches that exhibit the highest rates of Katrina-related flooding disturbance (Gotham et al. 2014, Lewis et al. 2017). </w:t>
        </w:r>
        <w:commentRangeStart w:id="335"/>
        <w:r>
          <w:rPr>
            <w:rFonts w:cstheme="majorBidi"/>
          </w:rPr>
          <w:t>To the contrary, our results indicate that both Norway and roof rats have instead been flourishing in some of the most severely flooded areas of the city, including the Upper and Lower 9</w:t>
        </w:r>
        <w:r w:rsidRPr="00E87DEF">
          <w:rPr>
            <w:rFonts w:cstheme="majorBidi"/>
            <w:vertAlign w:val="superscript"/>
          </w:rPr>
          <w:t>th</w:t>
        </w:r>
        <w:r>
          <w:rPr>
            <w:rFonts w:cstheme="majorBidi"/>
          </w:rPr>
          <w:t xml:space="preserve"> Wards </w:t>
        </w:r>
        <w:commentRangeEnd w:id="335"/>
        <w:r>
          <w:rPr>
            <w:rStyle w:val="CommentReference"/>
            <w:rFonts w:cs="Times New Roman"/>
          </w:rPr>
          <w:commentReference w:id="335"/>
        </w:r>
        <w:r>
          <w:rPr>
            <w:rFonts w:cstheme="majorBidi"/>
          </w:rPr>
          <w:t xml:space="preserve">(Figures 1 &amp; 2). </w:t>
        </w:r>
      </w:ins>
    </w:p>
    <w:p w14:paraId="32C9D24C" w14:textId="77777777" w:rsidR="003D6938" w:rsidRDefault="003D6938" w:rsidP="003D6938">
      <w:pPr>
        <w:autoSpaceDE w:val="0"/>
        <w:autoSpaceDN w:val="0"/>
        <w:adjustRightInd w:val="0"/>
        <w:spacing w:after="0" w:line="360" w:lineRule="auto"/>
        <w:rPr>
          <w:ins w:id="336" w:author="Childs, James" w:date="2020-01-15T17:52:00Z"/>
          <w:rFonts w:cstheme="majorBidi"/>
          <w:color w:val="000000"/>
        </w:rPr>
      </w:pPr>
    </w:p>
    <w:p w14:paraId="039581AF" w14:textId="77777777" w:rsidR="003D6938" w:rsidRDefault="003D6938" w:rsidP="003D6938">
      <w:pPr>
        <w:autoSpaceDE w:val="0"/>
        <w:autoSpaceDN w:val="0"/>
        <w:adjustRightInd w:val="0"/>
        <w:spacing w:after="0" w:line="360" w:lineRule="auto"/>
        <w:rPr>
          <w:ins w:id="337" w:author="Childs, James" w:date="2020-01-15T17:52:00Z"/>
          <w:rFonts w:cstheme="minorHAnsi"/>
        </w:rPr>
      </w:pPr>
      <w:ins w:id="338" w:author="Childs, James" w:date="2020-01-15T17:52:00Z">
        <w:r>
          <w:rPr>
            <w:rFonts w:cstheme="majorBidi"/>
            <w:color w:val="000000"/>
          </w:rPr>
          <w:t xml:space="preserve">The unexpected finding of more and </w:t>
        </w:r>
        <w:commentRangeStart w:id="339"/>
        <w:r>
          <w:rPr>
            <w:rFonts w:cstheme="majorBidi"/>
            <w:color w:val="000000"/>
          </w:rPr>
          <w:t xml:space="preserve">fitter </w:t>
        </w:r>
        <w:commentRangeEnd w:id="339"/>
        <w:r>
          <w:rPr>
            <w:rStyle w:val="CommentReference"/>
            <w:rFonts w:cs="Times New Roman"/>
          </w:rPr>
          <w:commentReference w:id="339"/>
        </w:r>
        <w:r>
          <w:rPr>
            <w:rFonts w:cstheme="majorBidi"/>
            <w:color w:val="000000"/>
          </w:rPr>
          <w:t xml:space="preserve">rats in a particular subset of flood-affected areas parallels evidence from vegetation surveys that </w:t>
        </w:r>
        <w:r>
          <w:rPr>
            <w:rFonts w:cstheme="minorHAnsi"/>
          </w:rPr>
          <w:t>vacancy</w:t>
        </w:r>
        <w:r w:rsidRPr="00E87DEF">
          <w:rPr>
            <w:rFonts w:cstheme="minorHAnsi"/>
          </w:rPr>
          <w:t xml:space="preserve"> and landscape management</w:t>
        </w:r>
        <w:r>
          <w:rPr>
            <w:rFonts w:cstheme="minorHAnsi"/>
          </w:rPr>
          <w:t xml:space="preserve"> have shaped the ecology of the city as much or more so than flooding disturbance </w:t>
        </w:r>
        <w:r>
          <w:rPr>
            <w:rFonts w:cstheme="majorBidi"/>
            <w:color w:val="000000"/>
          </w:rPr>
          <w:t>(Lewis et al. 2017)</w:t>
        </w:r>
        <w:r>
          <w:rPr>
            <w:rFonts w:cstheme="minorHAnsi"/>
          </w:rPr>
          <w:t xml:space="preserve">. Our results indicate that </w:t>
        </w:r>
        <w:commentRangeStart w:id="340"/>
        <w:r>
          <w:rPr>
            <w:rFonts w:cstheme="minorHAnsi"/>
          </w:rPr>
          <w:t xml:space="preserve">commensal rat demography </w:t>
        </w:r>
        <w:commentRangeEnd w:id="340"/>
        <w:r>
          <w:rPr>
            <w:rStyle w:val="CommentReference"/>
            <w:rFonts w:cs="Times New Roman"/>
          </w:rPr>
          <w:commentReference w:id="340"/>
        </w:r>
        <w:r>
          <w:rPr>
            <w:rFonts w:cstheme="minorHAnsi"/>
          </w:rPr>
          <w:t xml:space="preserve">corresponds to the prevalence of </w:t>
        </w:r>
        <w:r w:rsidRPr="00E87DEF">
          <w:rPr>
            <w:rFonts w:ascii="Calibri" w:hAnsi="Calibri" w:cs="Calibri"/>
          </w:rPr>
          <w:t>vacant unmaintained properties</w:t>
        </w:r>
        <w:r>
          <w:rPr>
            <w:rFonts w:ascii="Calibri" w:hAnsi="Calibri" w:cs="Calibri"/>
          </w:rPr>
          <w:t xml:space="preserve"> (Figures 1-3), which are unevenly distributed </w:t>
        </w:r>
        <w:r>
          <w:rPr>
            <w:rFonts w:cstheme="minorHAnsi"/>
          </w:rPr>
          <w:t xml:space="preserve">across flood-affected areas of the city. Notably, </w:t>
        </w:r>
        <w:r w:rsidRPr="001E690F">
          <w:rPr>
            <w:rFonts w:ascii="Calibri" w:hAnsi="Calibri" w:cs="Calibri"/>
          </w:rPr>
          <w:t xml:space="preserve">Lewis et al. (2017) </w:t>
        </w:r>
        <w:r>
          <w:rPr>
            <w:rFonts w:ascii="Calibri" w:hAnsi="Calibri" w:cs="Calibri"/>
          </w:rPr>
          <w:t>showed</w:t>
        </w:r>
        <w:r w:rsidRPr="001E690F">
          <w:rPr>
            <w:rFonts w:ascii="Calibri" w:hAnsi="Calibri" w:cs="Calibri"/>
          </w:rPr>
          <w:t xml:space="preserve"> that severe and prolonged flooding did not </w:t>
        </w:r>
        <w:r>
          <w:rPr>
            <w:rFonts w:ascii="Calibri" w:hAnsi="Calibri" w:cs="Calibri"/>
          </w:rPr>
          <w:t xml:space="preserve">always </w:t>
        </w:r>
        <w:r w:rsidRPr="001E690F">
          <w:rPr>
            <w:rFonts w:ascii="Calibri" w:hAnsi="Calibri" w:cs="Calibri"/>
          </w:rPr>
          <w:t xml:space="preserve">translate into higher rates of </w:t>
        </w:r>
        <w:r>
          <w:rPr>
            <w:rFonts w:ascii="Calibri" w:hAnsi="Calibri" w:cs="Calibri"/>
          </w:rPr>
          <w:t xml:space="preserve">vacancy or </w:t>
        </w:r>
        <w:r w:rsidRPr="001E690F">
          <w:rPr>
            <w:rFonts w:ascii="Calibri" w:hAnsi="Calibri" w:cs="Calibri"/>
          </w:rPr>
          <w:t>abandonment</w:t>
        </w:r>
        <w:r>
          <w:rPr>
            <w:rFonts w:ascii="Calibri" w:hAnsi="Calibri" w:cs="Calibri"/>
          </w:rPr>
          <w:t>. The distribution of vacancy instead resulted from</w:t>
        </w:r>
        <w:r>
          <w:rPr>
            <w:rFonts w:cstheme="minorHAnsi"/>
          </w:rPr>
          <w:t xml:space="preserve"> discriminatory </w:t>
        </w:r>
        <w:r w:rsidRPr="00E87DEF">
          <w:rPr>
            <w:rFonts w:cstheme="minorHAnsi"/>
          </w:rPr>
          <w:t>implementation</w:t>
        </w:r>
        <w:r>
          <w:rPr>
            <w:rFonts w:cstheme="minorHAnsi"/>
          </w:rPr>
          <w:t xml:space="preserve"> </w:t>
        </w:r>
        <w:r w:rsidRPr="00E87DEF">
          <w:rPr>
            <w:rFonts w:cstheme="minorHAnsi"/>
          </w:rPr>
          <w:t xml:space="preserve">of resettlement and recovery programs </w:t>
        </w:r>
        <w:r>
          <w:rPr>
            <w:rFonts w:cstheme="minorHAnsi"/>
          </w:rPr>
          <w:t xml:space="preserve">that </w:t>
        </w:r>
        <w:r w:rsidRPr="00E87DEF">
          <w:rPr>
            <w:rFonts w:cstheme="minorHAnsi"/>
          </w:rPr>
          <w:t xml:space="preserve">reinforced historically persistent </w:t>
        </w:r>
        <w:r>
          <w:rPr>
            <w:rFonts w:cstheme="minorHAnsi"/>
          </w:rPr>
          <w:t xml:space="preserve">income </w:t>
        </w:r>
        <w:r w:rsidRPr="00E87DEF">
          <w:rPr>
            <w:rFonts w:cstheme="minorHAnsi"/>
          </w:rPr>
          <w:t xml:space="preserve">and racial disparities </w:t>
        </w:r>
        <w:r>
          <w:rPr>
            <w:rFonts w:cstheme="minorHAnsi"/>
          </w:rPr>
          <w:t>across the city</w:t>
        </w:r>
        <w:r w:rsidRPr="00E87DEF">
          <w:rPr>
            <w:rFonts w:cstheme="minorHAnsi"/>
          </w:rPr>
          <w:t xml:space="preserve"> (Talarchek 1990</w:t>
        </w:r>
        <w:r>
          <w:rPr>
            <w:rFonts w:cstheme="minorHAnsi"/>
          </w:rPr>
          <w:t>, Gulachenski et al. 2016, Lewis et al. 2017, Campanella 2018</w:t>
        </w:r>
        <w:r w:rsidRPr="00E87DEF">
          <w:rPr>
            <w:rFonts w:cstheme="minorHAnsi"/>
          </w:rPr>
          <w:t>).</w:t>
        </w:r>
        <w:r>
          <w:rPr>
            <w:rFonts w:cstheme="minorHAnsi"/>
          </w:rPr>
          <w:t xml:space="preserve"> Legacies of disinvestment combined with a policy of determining grants to homeowners based on pre-Katrina property value inhibited population return in lower-to-middle income black-majority areas of the city, even in neighborhoods with high levels of home ownership before the storm (Campanella 2007, </w:t>
        </w:r>
        <w:r w:rsidRPr="001E690F">
          <w:rPr>
            <w:rFonts w:cstheme="minorHAnsi"/>
          </w:rPr>
          <w:t>Gotham and Campanella 2011, Gotham and Greenberg 2014</w:t>
        </w:r>
        <w:r>
          <w:rPr>
            <w:rFonts w:cstheme="minorHAnsi"/>
          </w:rPr>
          <w:t>, Campanella 2018)</w:t>
        </w:r>
        <w:r w:rsidRPr="001E690F">
          <w:rPr>
            <w:rFonts w:cstheme="minorHAnsi"/>
          </w:rPr>
          <w:t>.</w:t>
        </w:r>
        <w:r>
          <w:rPr>
            <w:rFonts w:cstheme="minorHAnsi"/>
          </w:rPr>
          <w:t xml:space="preserve"> Our findings indicate, however, that vacancy alone is not sufficient to elevate rat abundance. Rather, abundance appears to increase as a result of neglect or limited maintenance of vacant lots (Figure 3). This is well illustrated by the striking difference in rat abundance between the Lower 9</w:t>
        </w:r>
        <w:r w:rsidRPr="001E690F">
          <w:rPr>
            <w:rFonts w:cstheme="minorHAnsi"/>
            <w:vertAlign w:val="superscript"/>
          </w:rPr>
          <w:t>th</w:t>
        </w:r>
        <w:r>
          <w:rPr>
            <w:rFonts w:cstheme="minorHAnsi"/>
          </w:rPr>
          <w:t xml:space="preserve"> Ward and adjacent areas of St Bernard Parish. Even though both areas exhibit similar levels of vacancy, the well-curated landscapes of St Bernard Parish harbor significantly smaller rat populations than the ruderal mosaics found in the Lower 9</w:t>
        </w:r>
        <w:r w:rsidRPr="001E690F">
          <w:rPr>
            <w:rFonts w:cstheme="minorHAnsi"/>
            <w:vertAlign w:val="superscript"/>
          </w:rPr>
          <w:t>th</w:t>
        </w:r>
        <w:r>
          <w:rPr>
            <w:rFonts w:cstheme="minorHAnsi"/>
          </w:rPr>
          <w:t xml:space="preserve"> Ward (Table 1, Figures 1 &amp; 2).  This, along with the recovery of broader relationships between rat abundance and indicators of landscape maintenance (Tables 1 &amp; 2) that reflect disparities in housing recovery (Lewis et al. 2017), illustrates that post-disaster </w:t>
        </w:r>
        <w:r w:rsidRPr="0031744A">
          <w:t xml:space="preserve">land management </w:t>
        </w:r>
        <w:r>
          <w:t xml:space="preserve">has </w:t>
        </w:r>
        <w:r w:rsidRPr="0031744A">
          <w:t>act</w:t>
        </w:r>
        <w:r>
          <w:t>ed</w:t>
        </w:r>
        <w:r w:rsidRPr="0031744A">
          <w:t xml:space="preserve"> in conjunction with vacancy</w:t>
        </w:r>
        <w:r>
          <w:t xml:space="preserve"> and flooding to structure commensal rat demography across post-Katrina New Orleans.</w:t>
        </w:r>
      </w:ins>
    </w:p>
    <w:p w14:paraId="199CC269" w14:textId="77777777" w:rsidR="003D6938" w:rsidRDefault="003D6938" w:rsidP="003D6938">
      <w:pPr>
        <w:autoSpaceDE w:val="0"/>
        <w:autoSpaceDN w:val="0"/>
        <w:adjustRightInd w:val="0"/>
        <w:spacing w:after="0" w:line="360" w:lineRule="auto"/>
        <w:rPr>
          <w:ins w:id="341" w:author="Childs, James" w:date="2020-01-15T17:52:00Z"/>
          <w:rFonts w:cstheme="minorHAnsi"/>
        </w:rPr>
      </w:pPr>
    </w:p>
    <w:p w14:paraId="433E1306" w14:textId="716E7CDD" w:rsidR="002264D7" w:rsidRDefault="00F77D09" w:rsidP="00B47BB5">
      <w:pPr>
        <w:autoSpaceDE w:val="0"/>
        <w:autoSpaceDN w:val="0"/>
        <w:adjustRightInd w:val="0"/>
        <w:spacing w:after="0" w:line="360" w:lineRule="auto"/>
        <w:jc w:val="both"/>
      </w:pPr>
      <w:commentRangeStart w:id="342"/>
      <w:r>
        <w:rPr>
          <w:rFonts w:cstheme="majorBidi"/>
        </w:rPr>
        <w:lastRenderedPageBreak/>
        <w:t>It is becoming clear that d</w:t>
      </w:r>
      <w:r w:rsidR="00ED097D" w:rsidRPr="00B63D7D">
        <w:rPr>
          <w:rFonts w:cstheme="majorBidi"/>
        </w:rPr>
        <w:t xml:space="preserve">isaster response and recovery </w:t>
      </w:r>
      <w:r>
        <w:rPr>
          <w:rFonts w:ascii="Calibri" w:hAnsi="Calibri" w:cs="Calibri"/>
        </w:rPr>
        <w:t xml:space="preserve">can inadvertently create conditions that </w:t>
      </w:r>
      <w:r w:rsidR="00CC3440">
        <w:rPr>
          <w:rFonts w:ascii="Calibri" w:hAnsi="Calibri" w:cs="Calibri"/>
        </w:rPr>
        <w:t xml:space="preserve">reinforce or </w:t>
      </w:r>
      <w:r w:rsidRPr="00E87DEF">
        <w:rPr>
          <w:rFonts w:ascii="Calibri" w:hAnsi="Calibri" w:cs="Calibri"/>
        </w:rPr>
        <w:t>inflate public health risks</w:t>
      </w:r>
      <w:r w:rsidR="00CC3440">
        <w:rPr>
          <w:rFonts w:ascii="Calibri" w:hAnsi="Calibri" w:cs="Calibri"/>
        </w:rPr>
        <w:t xml:space="preserve">, particularly in historically underserved communities (Shultz 2014, Rael et al. 2016, Lewis et al. 2017). </w:t>
      </w:r>
      <w:commentRangeEnd w:id="342"/>
      <w:r w:rsidR="00551816">
        <w:rPr>
          <w:rStyle w:val="CommentReference"/>
          <w:rFonts w:cs="Times New Roman"/>
        </w:rPr>
        <w:commentReference w:id="342"/>
      </w:r>
      <w:r w:rsidR="00CC3440">
        <w:rPr>
          <w:rFonts w:cs="AdvTT6489ba6c"/>
        </w:rPr>
        <w:t xml:space="preserve">Here we examined whether social-ecological outcomes of </w:t>
      </w:r>
      <w:r w:rsidR="00AD0D5B">
        <w:rPr>
          <w:rFonts w:cs="AdvTT6489ba6c"/>
        </w:rPr>
        <w:t>Hurricane Katrina</w:t>
      </w:r>
      <w:r w:rsidR="00CC3440">
        <w:rPr>
          <w:rFonts w:cs="AdvTT6489ba6c"/>
        </w:rPr>
        <w:t xml:space="preserve"> have been mediated </w:t>
      </w:r>
      <w:r w:rsidR="00CC3440" w:rsidRPr="00B63D7D">
        <w:rPr>
          <w:rFonts w:cs="AdvTT6489ba6c"/>
        </w:rPr>
        <w:t xml:space="preserve">by </w:t>
      </w:r>
      <w:r w:rsidR="000D69F0">
        <w:t>uneven</w:t>
      </w:r>
      <w:r w:rsidR="00CC3440">
        <w:t xml:space="preserve"> </w:t>
      </w:r>
      <w:r w:rsidR="00CC3440" w:rsidRPr="00B63D7D">
        <w:t>resettlement and</w:t>
      </w:r>
      <w:r w:rsidR="00CC3440">
        <w:t xml:space="preserve"> post-disaster </w:t>
      </w:r>
      <w:r w:rsidR="00CC3440" w:rsidRPr="00B63D7D">
        <w:t>landscape management</w:t>
      </w:r>
      <w:r w:rsidR="00AD0D5B">
        <w:t xml:space="preserve"> across New Orleans</w:t>
      </w:r>
      <w:r w:rsidR="00CC3440" w:rsidRPr="00B63D7D">
        <w:t xml:space="preserve">. </w:t>
      </w:r>
      <w:r w:rsidR="00CC3440">
        <w:t xml:space="preserve">We hypothesized that a combination of Katrina-related flooding and </w:t>
      </w:r>
      <w:r w:rsidR="000D69F0">
        <w:t>policy-driven disparities in a</w:t>
      </w:r>
      <w:r w:rsidR="00CC3440" w:rsidRPr="00B63D7D">
        <w:rPr>
          <w:rFonts w:ascii="Calibri" w:hAnsi="Calibri" w:cs="Calibri"/>
        </w:rPr>
        <w:t>bandonmen</w:t>
      </w:r>
      <w:r w:rsidR="000D69F0">
        <w:rPr>
          <w:rFonts w:ascii="Calibri" w:hAnsi="Calibri" w:cs="Calibri"/>
        </w:rPr>
        <w:t xml:space="preserve">t </w:t>
      </w:r>
      <w:r w:rsidR="00CC3440" w:rsidRPr="00140697">
        <w:rPr>
          <w:rFonts w:ascii="Calibri" w:hAnsi="Calibri" w:cs="Calibri"/>
        </w:rPr>
        <w:t>of affected areas</w:t>
      </w:r>
      <w:r w:rsidR="00CC3440">
        <w:rPr>
          <w:rFonts w:ascii="Calibri" w:hAnsi="Calibri" w:cs="Calibri"/>
        </w:rPr>
        <w:t xml:space="preserve"> </w:t>
      </w:r>
      <w:r w:rsidR="00AD0D5B">
        <w:rPr>
          <w:rFonts w:ascii="Calibri" w:hAnsi="Calibri" w:cs="Calibri"/>
        </w:rPr>
        <w:t>(</w:t>
      </w:r>
      <w:hyperlink w:anchor="_ENREF_27" w:tooltip="Lewis, 2017 #1540" w:history="1">
        <w:r w:rsidR="00AD0D5B">
          <w:rPr>
            <w:noProof/>
          </w:rPr>
          <w:t>Lewis et al. 2017</w:t>
        </w:r>
      </w:hyperlink>
      <w:r w:rsidR="00AD0D5B">
        <w:rPr>
          <w:noProof/>
        </w:rPr>
        <w:t xml:space="preserve">) </w:t>
      </w:r>
      <w:r w:rsidR="00CC3440">
        <w:rPr>
          <w:rFonts w:ascii="Calibri" w:hAnsi="Calibri" w:cs="Calibri"/>
        </w:rPr>
        <w:t>has</w:t>
      </w:r>
      <w:r w:rsidR="000D69F0">
        <w:rPr>
          <w:rFonts w:ascii="Calibri" w:hAnsi="Calibri" w:cs="Calibri"/>
        </w:rPr>
        <w:t xml:space="preserve"> </w:t>
      </w:r>
      <w:r w:rsidR="000D69F0" w:rsidRPr="00140697">
        <w:rPr>
          <w:rFonts w:ascii="Calibri" w:hAnsi="Calibri" w:cs="Calibri"/>
        </w:rPr>
        <w:t>augment</w:t>
      </w:r>
      <w:r w:rsidR="000D69F0">
        <w:rPr>
          <w:rFonts w:ascii="Calibri" w:hAnsi="Calibri" w:cs="Calibri"/>
        </w:rPr>
        <w:t>ed</w:t>
      </w:r>
      <w:r w:rsidR="000D69F0" w:rsidRPr="00140697">
        <w:rPr>
          <w:rFonts w:ascii="Calibri" w:hAnsi="Calibri" w:cs="Calibri"/>
        </w:rPr>
        <w:t xml:space="preserve"> harborage </w:t>
      </w:r>
      <w:r w:rsidR="00AD15AE">
        <w:rPr>
          <w:rFonts w:ascii="Calibri" w:hAnsi="Calibri" w:cs="Calibri"/>
        </w:rPr>
        <w:t>for</w:t>
      </w:r>
      <w:r w:rsidR="000D69F0" w:rsidRPr="00140697">
        <w:rPr>
          <w:rFonts w:ascii="Calibri" w:hAnsi="Calibri" w:cs="Calibri"/>
        </w:rPr>
        <w:t xml:space="preserve"> </w:t>
      </w:r>
      <w:r w:rsidR="00AD15AE">
        <w:rPr>
          <w:rFonts w:ascii="Calibri" w:hAnsi="Calibri" w:cs="Calibri"/>
        </w:rPr>
        <w:t xml:space="preserve">commensal rats that can host </w:t>
      </w:r>
      <w:r w:rsidR="000D69F0" w:rsidRPr="00140697">
        <w:rPr>
          <w:rFonts w:ascii="Calibri" w:hAnsi="Calibri" w:cs="Calibri"/>
        </w:rPr>
        <w:t>pathogens</w:t>
      </w:r>
      <w:r w:rsidR="00AD15AE">
        <w:rPr>
          <w:rFonts w:ascii="Calibri" w:hAnsi="Calibri" w:cs="Calibri"/>
        </w:rPr>
        <w:t xml:space="preserve"> of human concern</w:t>
      </w:r>
      <w:r w:rsidR="000D69F0">
        <w:rPr>
          <w:rFonts w:ascii="Calibri" w:hAnsi="Calibri" w:cs="Calibri"/>
        </w:rPr>
        <w:t xml:space="preserve"> </w:t>
      </w:r>
      <w:r w:rsidR="000D69F0">
        <w:rPr>
          <w:rFonts w:ascii="Calibri" w:hAnsi="Calibri" w:cs="Calibri"/>
        </w:rPr>
        <w:fldChar w:fldCharType="begin">
          <w:fldData xml:space="preserve">PEVuZE5vdGU+PENpdGU+PEF1dGhvcj5MaWdvbjwvQXV0aG9yPjxZZWFyPjIwMDY8L1llYXI+PFJl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</w:fldData>
        </w:fldChar>
      </w:r>
      <w:r w:rsidR="004A1505">
        <w:rPr>
          <w:rFonts w:ascii="Calibri" w:hAnsi="Calibri" w:cs="Calibri"/>
        </w:rPr>
        <w:instrText xml:space="preserve"> ADDIN EN.CITE </w:instrText>
      </w:r>
      <w:r w:rsidR="004A1505">
        <w:rPr>
          <w:rFonts w:ascii="Calibri" w:hAnsi="Calibri" w:cs="Calibri"/>
        </w:rPr>
        <w:fldChar w:fldCharType="begin">
          <w:fldData xml:space="preserve">PEVuZE5vdGU+PENpdGU+PEF1dGhvcj5MaWdvbjwvQXV0aG9yPjxZZWFyPjIwMDY8L1llYXI+PFJl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</w:fldData>
        </w:fldChar>
      </w:r>
      <w:r w:rsidR="004A1505">
        <w:rPr>
          <w:rFonts w:ascii="Calibri" w:hAnsi="Calibri" w:cs="Calibri"/>
        </w:rPr>
        <w:instrText xml:space="preserve"> ADDIN EN.CITE.DATA </w:instrText>
      </w:r>
      <w:r w:rsidR="004A1505">
        <w:rPr>
          <w:rFonts w:ascii="Calibri" w:hAnsi="Calibri" w:cs="Calibri"/>
        </w:rPr>
      </w:r>
      <w:r w:rsidR="004A1505">
        <w:rPr>
          <w:rFonts w:ascii="Calibri" w:hAnsi="Calibri" w:cs="Calibri"/>
        </w:rPr>
        <w:fldChar w:fldCharType="end"/>
      </w:r>
      <w:r w:rsidR="000D69F0">
        <w:rPr>
          <w:rFonts w:ascii="Calibri" w:hAnsi="Calibri" w:cs="Calibri"/>
        </w:rPr>
      </w:r>
      <w:r w:rsidR="000D69F0">
        <w:rPr>
          <w:rFonts w:ascii="Calibri" w:hAnsi="Calibri" w:cs="Calibri"/>
        </w:rPr>
        <w:fldChar w:fldCharType="separate"/>
      </w:r>
      <w:r w:rsidR="004A1505">
        <w:rPr>
          <w:rFonts w:ascii="Calibri" w:hAnsi="Calibri" w:cs="Calibri"/>
          <w:noProof/>
        </w:rPr>
        <w:t>(</w:t>
      </w:r>
      <w:hyperlink w:anchor="_ENREF_37" w:tooltip="Peterson,  #1687" w:history="1">
        <w:r w:rsidR="003D6938">
          <w:rPr>
            <w:rFonts w:ascii="Calibri" w:hAnsi="Calibri" w:cs="Calibri"/>
            <w:noProof/>
          </w:rPr>
          <w:t xml:space="preserve">Peterson et al. </w:t>
        </w:r>
      </w:hyperlink>
      <w:r w:rsidR="004A1505">
        <w:rPr>
          <w:rFonts w:ascii="Calibri" w:hAnsi="Calibri" w:cs="Calibri"/>
          <w:noProof/>
        </w:rPr>
        <w:t xml:space="preserve">, </w:t>
      </w:r>
      <w:hyperlink w:anchor="_ENREF_30" w:tooltip="Ligon, 2006 #1671" w:history="1">
        <w:r w:rsidR="003D6938">
          <w:rPr>
            <w:rFonts w:ascii="Calibri" w:hAnsi="Calibri" w:cs="Calibri"/>
            <w:noProof/>
          </w:rPr>
          <w:t>Ligon 2006</w:t>
        </w:r>
      </w:hyperlink>
      <w:r w:rsidR="004A1505">
        <w:rPr>
          <w:rFonts w:ascii="Calibri" w:hAnsi="Calibri" w:cs="Calibri"/>
          <w:noProof/>
        </w:rPr>
        <w:t xml:space="preserve">, </w:t>
      </w:r>
      <w:hyperlink w:anchor="_ENREF_31" w:tooltip="Linscott, 2007 #1672" w:history="1">
        <w:r w:rsidR="003D6938">
          <w:rPr>
            <w:rFonts w:ascii="Calibri" w:hAnsi="Calibri" w:cs="Calibri"/>
            <w:noProof/>
          </w:rPr>
          <w:t>Linscott 2007</w:t>
        </w:r>
      </w:hyperlink>
      <w:r w:rsidR="004A1505">
        <w:rPr>
          <w:rFonts w:ascii="Calibri" w:hAnsi="Calibri" w:cs="Calibri"/>
          <w:noProof/>
        </w:rPr>
        <w:t xml:space="preserve">, </w:t>
      </w:r>
      <w:hyperlink w:anchor="_ENREF_24" w:tooltip="Kumari, 2009 #1673" w:history="1">
        <w:r w:rsidR="003D6938">
          <w:rPr>
            <w:rFonts w:ascii="Calibri" w:hAnsi="Calibri" w:cs="Calibri"/>
            <w:noProof/>
          </w:rPr>
          <w:t>Kumari et al. 2009</w:t>
        </w:r>
      </w:hyperlink>
      <w:r w:rsidR="004A1505">
        <w:rPr>
          <w:rFonts w:ascii="Calibri" w:hAnsi="Calibri" w:cs="Calibri"/>
          <w:noProof/>
        </w:rPr>
        <w:t>)</w:t>
      </w:r>
      <w:r w:rsidR="000D69F0">
        <w:rPr>
          <w:rFonts w:ascii="Calibri" w:hAnsi="Calibri" w:cs="Calibri"/>
        </w:rPr>
        <w:fldChar w:fldCharType="end"/>
      </w:r>
      <w:r w:rsidR="000D69F0" w:rsidRPr="00140697">
        <w:rPr>
          <w:rFonts w:ascii="Calibri" w:hAnsi="Calibri" w:cs="Calibri"/>
        </w:rPr>
        <w:t>.</w:t>
      </w:r>
      <w:r w:rsidR="00AD15AE">
        <w:rPr>
          <w:rFonts w:ascii="Calibri" w:hAnsi="Calibri" w:cs="Calibri"/>
        </w:rPr>
        <w:t xml:space="preserve"> </w:t>
      </w:r>
      <w:r w:rsidR="00B062EA">
        <w:rPr>
          <w:rFonts w:ascii="Calibri" w:hAnsi="Calibri" w:cs="Calibri"/>
        </w:rPr>
        <w:t>As hypothesized,</w:t>
      </w:r>
      <w:r w:rsidR="00AD0D5B">
        <w:rPr>
          <w:rFonts w:ascii="Calibri" w:hAnsi="Calibri" w:cs="Calibri"/>
        </w:rPr>
        <w:t xml:space="preserve"> </w:t>
      </w:r>
      <w:commentRangeStart w:id="343"/>
      <w:r w:rsidR="00AD0D5B">
        <w:rPr>
          <w:rFonts w:ascii="Calibri" w:hAnsi="Calibri" w:cs="Calibri"/>
        </w:rPr>
        <w:t xml:space="preserve">city-wide trapping showed that </w:t>
      </w:r>
      <w:r w:rsidR="00AD15AE">
        <w:rPr>
          <w:rFonts w:ascii="Calibri" w:hAnsi="Calibri" w:cs="Calibri"/>
        </w:rPr>
        <w:t>rats</w:t>
      </w:r>
      <w:r w:rsidR="00AD0D5B">
        <w:rPr>
          <w:rFonts w:ascii="Calibri" w:hAnsi="Calibri" w:cs="Calibri"/>
        </w:rPr>
        <w:t xml:space="preserve"> a</w:t>
      </w:r>
      <w:r w:rsidR="00AD15AE">
        <w:rPr>
          <w:rFonts w:ascii="Calibri" w:hAnsi="Calibri" w:cs="Calibri"/>
        </w:rPr>
        <w:t xml:space="preserve">re more abundant and in better condition in </w:t>
      </w:r>
      <w:r w:rsidR="00AD0D5B">
        <w:rPr>
          <w:rFonts w:ascii="Calibri" w:hAnsi="Calibri" w:cs="Calibri"/>
        </w:rPr>
        <w:t xml:space="preserve">flood-affected </w:t>
      </w:r>
      <w:r w:rsidR="00AD15AE">
        <w:rPr>
          <w:rFonts w:ascii="Calibri" w:hAnsi="Calibri" w:cs="Calibri"/>
        </w:rPr>
        <w:t xml:space="preserve">areas </w:t>
      </w:r>
      <w:r w:rsidR="00B47BB5">
        <w:rPr>
          <w:rFonts w:ascii="Calibri" w:hAnsi="Calibri" w:cs="Calibri"/>
        </w:rPr>
        <w:t>burdened with</w:t>
      </w:r>
      <w:r w:rsidR="00AD15AE">
        <w:rPr>
          <w:rFonts w:ascii="Calibri" w:hAnsi="Calibri" w:cs="Calibri"/>
        </w:rPr>
        <w:t xml:space="preserve"> more abandonment</w:t>
      </w:r>
      <w:commentRangeEnd w:id="343"/>
      <w:r w:rsidR="00A76B79">
        <w:rPr>
          <w:rStyle w:val="CommentReference"/>
          <w:rFonts w:cs="Times New Roman"/>
        </w:rPr>
        <w:commentReference w:id="343"/>
      </w:r>
      <w:r w:rsidR="00D03307">
        <w:t xml:space="preserve">, </w:t>
      </w:r>
      <w:r w:rsidR="00B47BB5">
        <w:t>substantiated</w:t>
      </w:r>
      <w:r w:rsidR="00D03307">
        <w:t xml:space="preserve"> by </w:t>
      </w:r>
      <w:r w:rsidR="00AD0D5B">
        <w:t>greater</w:t>
      </w:r>
      <w:r w:rsidR="00D03307">
        <w:t xml:space="preserve"> prevalence of vacant</w:t>
      </w:r>
      <w:r w:rsidR="006D55DE">
        <w:t xml:space="preserve"> lots, </w:t>
      </w:r>
      <w:r w:rsidR="00D03307">
        <w:t xml:space="preserve">debris, and </w:t>
      </w:r>
      <w:r w:rsidR="006D55DE">
        <w:t>unma</w:t>
      </w:r>
      <w:r w:rsidR="00D03307">
        <w:t>intained</w:t>
      </w:r>
      <w:r w:rsidR="006D55DE">
        <w:t xml:space="preserve"> vegetation. </w:t>
      </w:r>
      <w:r w:rsidR="00B47BB5">
        <w:t>This, along with e</w:t>
      </w:r>
      <w:r w:rsidR="002264D7">
        <w:t xml:space="preserve">vidence that abandonment </w:t>
      </w:r>
      <w:r w:rsidR="002264D7" w:rsidRPr="0031744A">
        <w:t>is disproportionately concentrated in lower income</w:t>
      </w:r>
      <w:r w:rsidR="00DA79AF">
        <w:t>,</w:t>
      </w:r>
      <w:r w:rsidR="002264D7">
        <w:t xml:space="preserve"> historically marginalized communities (</w:t>
      </w:r>
      <w:r w:rsidR="002264D7" w:rsidRPr="0031744A">
        <w:t>Gulachenski et al. 2016</w:t>
      </w:r>
      <w:r w:rsidR="002264D7">
        <w:t xml:space="preserve">, Lewis et </w:t>
      </w:r>
      <w:r w:rsidR="002264D7" w:rsidRPr="001E690F">
        <w:t>al. 2017)</w:t>
      </w:r>
      <w:r w:rsidR="00B47BB5">
        <w:t>,</w:t>
      </w:r>
      <w:r w:rsidR="002264D7" w:rsidRPr="001E690F">
        <w:t xml:space="preserve"> illustrates that disparities in post-disaster resettlement and response can reinforce legacies of environmental injustice.</w:t>
      </w:r>
      <w:r w:rsidR="00423BAA" w:rsidRPr="001E690F">
        <w:t xml:space="preserve"> </w:t>
      </w:r>
      <w:r w:rsidR="00643186">
        <w:t>Global</w:t>
      </w:r>
      <w:r w:rsidR="006A7F16" w:rsidRPr="001E690F">
        <w:t xml:space="preserve"> parallels in social geography (</w:t>
      </w:r>
      <w:r w:rsidR="00643186">
        <w:t xml:space="preserve">e.g., </w:t>
      </w:r>
      <w:r w:rsidR="006A7F16" w:rsidRPr="001E690F">
        <w:t xml:space="preserve">Gulachenski et al. 2016, Anderson et al. 2020) suggest that </w:t>
      </w:r>
      <w:r w:rsidR="00643186">
        <w:t>these</w:t>
      </w:r>
      <w:r w:rsidR="006A7F16" w:rsidRPr="001E690F">
        <w:t xml:space="preserve"> findings </w:t>
      </w:r>
      <w:r w:rsidR="00643186" w:rsidRPr="001E690F">
        <w:t xml:space="preserve">can be instructive for other cities and regions </w:t>
      </w:r>
      <w:r w:rsidR="006A7F16" w:rsidRPr="001E690F">
        <w:t>that are recovering from catastrophic</w:t>
      </w:r>
      <w:r w:rsidR="00643186">
        <w:t xml:space="preserve"> natural </w:t>
      </w:r>
      <w:r w:rsidR="00B47BB5">
        <w:t>and</w:t>
      </w:r>
      <w:r w:rsidR="00643186">
        <w:t xml:space="preserve"> technical</w:t>
      </w:r>
      <w:r w:rsidR="006A7F16" w:rsidRPr="001E690F">
        <w:t xml:space="preserve"> </w:t>
      </w:r>
      <w:r w:rsidR="00643186" w:rsidRPr="001E690F">
        <w:t>disasters</w:t>
      </w:r>
      <w:r w:rsidR="00643186">
        <w:t xml:space="preserve"> </w:t>
      </w:r>
      <w:r w:rsidR="00643186" w:rsidRPr="00E87DEF">
        <w:t>(</w:t>
      </w:r>
      <w:r w:rsidR="00643186">
        <w:t>e.g.,</w:t>
      </w:r>
      <w:r w:rsidR="00643186" w:rsidRPr="00E87DEF">
        <w:t xml:space="preserve"> Fukushima Prefecture, Japan)</w:t>
      </w:r>
      <w:r w:rsidR="00B47BB5">
        <w:t>,</w:t>
      </w:r>
      <w:r w:rsidR="00643186">
        <w:t xml:space="preserve"> and perhaps socio-economic trauma</w:t>
      </w:r>
      <w:r w:rsidR="00B47BB5">
        <w:t xml:space="preserve"> (e.g., economic decline)</w:t>
      </w:r>
      <w:r w:rsidR="00643186">
        <w:t xml:space="preserve"> that</w:t>
      </w:r>
      <w:r w:rsidR="00B47BB5">
        <w:t xml:space="preserve"> </w:t>
      </w:r>
      <w:r w:rsidR="006C343F">
        <w:t xml:space="preserve">can </w:t>
      </w:r>
      <w:r w:rsidR="00643186">
        <w:t>elici</w:t>
      </w:r>
      <w:r w:rsidR="006C343F">
        <w:t>t</w:t>
      </w:r>
      <w:r w:rsidR="00643186">
        <w:t xml:space="preserve"> counter-urbanization (</w:t>
      </w:r>
      <w:r w:rsidR="00A4262A">
        <w:t xml:space="preserve">LaDeau et al. 2013, </w:t>
      </w:r>
      <w:r w:rsidR="00643186">
        <w:t>Rael et al. 2016, Eskew and Olival 2018)</w:t>
      </w:r>
      <w:r w:rsidR="006A7F16" w:rsidRPr="001E690F">
        <w:t>.</w:t>
      </w:r>
    </w:p>
    <w:p w14:paraId="772488B2" w14:textId="77777777" w:rsidR="006A7F16" w:rsidRDefault="006A7F16" w:rsidP="00176AC9">
      <w:pPr>
        <w:autoSpaceDE w:val="0"/>
        <w:autoSpaceDN w:val="0"/>
        <w:adjustRightInd w:val="0"/>
        <w:spacing w:after="0" w:line="360" w:lineRule="auto"/>
        <w:jc w:val="both"/>
      </w:pPr>
    </w:p>
    <w:p w14:paraId="2FC4677F" w14:textId="5F7534BC" w:rsidR="008A6E03" w:rsidRPr="001E690F" w:rsidDel="003D6938" w:rsidRDefault="0076489A" w:rsidP="003D6938">
      <w:pPr>
        <w:spacing w:after="0" w:line="360" w:lineRule="auto"/>
        <w:rPr>
          <w:del w:id="344" w:author="Childs, James" w:date="2020-01-15T17:52:00Z"/>
          <w:rFonts w:eastAsia="Calibri"/>
          <w:color w:val="000000"/>
        </w:rPr>
      </w:pPr>
      <w:r>
        <w:t>Surveying</w:t>
      </w:r>
      <w:r w:rsidR="00EA738D">
        <w:t xml:space="preserve"> conditions across post-Katrina New Orleans offered valuable perspective</w:t>
      </w:r>
      <w:r w:rsidR="00257B78">
        <w:t>s</w:t>
      </w:r>
      <w:r w:rsidR="00EA738D">
        <w:t xml:space="preserve"> on the urban ecology of commensal rats.</w:t>
      </w:r>
      <w:r w:rsidR="00EA738D">
        <w:rPr>
          <w:rFonts w:ascii="Calibri" w:hAnsi="Calibri" w:cs="Calibri"/>
        </w:rPr>
        <w:t xml:space="preserve"> </w:t>
      </w:r>
      <w:del w:id="345" w:author="Childs, James" w:date="2020-01-15T17:52:00Z">
        <w:r w:rsidR="00EA738D" w:rsidDel="003D6938">
          <w:rPr>
            <w:rFonts w:ascii="Calibri" w:hAnsi="Calibri" w:cs="Calibri"/>
          </w:rPr>
          <w:delText xml:space="preserve">To our knowledge, we </w:delText>
        </w:r>
        <w:r w:rsidR="00281FC2" w:rsidDel="003D6938">
          <w:rPr>
            <w:rFonts w:ascii="Calibri" w:hAnsi="Calibri" w:cs="Calibri"/>
          </w:rPr>
          <w:delText xml:space="preserve">have </w:delText>
        </w:r>
        <w:r w:rsidR="00EA738D" w:rsidDel="003D6938">
          <w:rPr>
            <w:rFonts w:ascii="Calibri" w:hAnsi="Calibri" w:cs="Calibri"/>
          </w:rPr>
          <w:delText>completed</w:delText>
        </w:r>
        <w:r w:rsidR="00EA738D" w:rsidDel="003D6938">
          <w:delText xml:space="preserve"> </w:delText>
        </w:r>
        <w:r w:rsidR="00B350C4" w:rsidDel="003D6938">
          <w:delText xml:space="preserve">one of </w:delText>
        </w:r>
        <w:r w:rsidR="00EA738D" w:rsidDel="003D6938">
          <w:delText xml:space="preserve">the most comprehensive quantitative trap-based </w:delText>
        </w:r>
        <w:r w:rsidDel="003D6938">
          <w:delText>stud</w:delText>
        </w:r>
        <w:r w:rsidR="00281FC2" w:rsidDel="003D6938">
          <w:delText>ies</w:delText>
        </w:r>
        <w:r w:rsidR="00EA738D" w:rsidDel="003D6938">
          <w:delText xml:space="preserve"> of urban rat demography that has ever been attempted</w:delText>
        </w:r>
        <w:r w:rsidR="003A729A" w:rsidDel="003D6938">
          <w:delText>. This effort yielded unexpected findings, such as evidence that roof rats are more widely distributed and more abundant than Norway rats in New Orleans. With</w:delText>
        </w:r>
        <w:r w:rsidDel="003D6938">
          <w:delText xml:space="preserve"> one notable</w:delText>
        </w:r>
        <w:r w:rsidR="003A729A" w:rsidDel="003D6938">
          <w:delText xml:space="preserve"> exception (the French Quarter), roof rats were trapped at more sites and were more abundant in each study area.</w:delText>
        </w:r>
        <w:r w:rsidR="00977E02" w:rsidDel="003D6938">
          <w:delText xml:space="preserve"> And, while it has long been assumed that </w:delText>
        </w:r>
        <w:r w:rsidR="008F145E" w:rsidRPr="00B67B1F" w:rsidDel="003D6938">
          <w:rPr>
            <w:rFonts w:cstheme="minorHAnsi"/>
            <w:bCs/>
            <w:color w:val="000000"/>
          </w:rPr>
          <w:delText xml:space="preserve">Norway rats outcompete </w:delText>
        </w:r>
        <w:r w:rsidR="00977E02" w:rsidDel="003D6938">
          <w:rPr>
            <w:rFonts w:cstheme="minorHAnsi"/>
            <w:bCs/>
            <w:color w:val="000000"/>
          </w:rPr>
          <w:delText xml:space="preserve">and displace </w:delText>
        </w:r>
        <w:r w:rsidR="008F145E" w:rsidRPr="00B67B1F" w:rsidDel="003D6938">
          <w:rPr>
            <w:rFonts w:cstheme="minorHAnsi"/>
            <w:bCs/>
            <w:color w:val="000000"/>
          </w:rPr>
          <w:delText xml:space="preserve">roof rats </w:delText>
        </w:r>
        <w:r w:rsidR="008F145E" w:rsidRPr="004D6E74" w:rsidDel="003D6938">
          <w:rPr>
            <w:rFonts w:cstheme="majorBidi"/>
          </w:rPr>
          <w:fldChar w:fldCharType="begin"/>
        </w:r>
        <w:r w:rsidR="008F145E" w:rsidRPr="004D6E74" w:rsidDel="003D6938">
          <w:rPr>
            <w:rFonts w:cstheme="majorBidi"/>
          </w:rPr>
          <w:delInstrText xml:space="preserve"> ADDIN EN.CITE &lt;EndNote&gt;&lt;Cite&gt;&lt;Author&gt;Barnett&lt;/Author&gt;&lt;Year&gt;1951&lt;/Year&gt;&lt;RecNum&gt;61&lt;/RecNum&gt;&lt;DisplayText&gt;(Barnett and Spencer 1951)&lt;/DisplayText&gt;&lt;record&gt;&lt;rec-number&gt;61&lt;/rec-number&gt;&lt;foreign-keys&gt;&lt;key app="EN" db-id="2wz9rved2vpst6efdflp2f5epdxpeep0rt90"&gt;61&lt;/key&gt;&lt;/foreign-keys&gt;&lt;ref-type name="Journal Article"&gt;17&lt;/ref-type&gt;&lt;contributors&gt;&lt;authors&gt;&lt;author&gt;Barnett, S. A.&lt;/author&gt;&lt;author&gt;Spencer, Mary M.&lt;/author&gt;&lt;/authors&gt;&lt;/contributors&gt;&lt;titles&gt;&lt;title&gt;Feeding, Social Behaviour and Interspecific Competition in Wild Rats&lt;/title&gt;&lt;secondary-title&gt;Behaviour&lt;/secondary-title&gt;&lt;short-title&gt;Feeding, Social Behaviour and Interspecific Competition in Wild Rats&lt;/short-title&gt;&lt;/titles&gt;&lt;periodical&gt;&lt;full-title&gt;Behaviour&lt;/full-title&gt;&lt;/periodical&gt;&lt;pages&gt;229-242&lt;/pages&gt;&lt;volume&gt;3&lt;/volume&gt;&lt;number&gt;3&lt;/number&gt;&lt;dates&gt;&lt;year&gt;1951&lt;/year&gt;&lt;/dates&gt;&lt;isbn&gt;00057959&lt;/isbn&gt;&lt;urls&gt;&lt;related-urls&gt;&lt;url&gt;http://www.jstor.org/stable/4532728&lt;/url&gt;&lt;/related-urls&gt;&lt;/urls&gt;&lt;electronic-resource-num&gt;10.2307/4532728&lt;/electronic-resource-num&gt;&lt;/record&gt;&lt;/Cite&gt;&lt;/EndNote&gt;</w:delInstrText>
        </w:r>
        <w:r w:rsidR="008F145E" w:rsidRPr="004D6E74" w:rsidDel="003D6938">
          <w:rPr>
            <w:rFonts w:cstheme="majorBidi"/>
          </w:rPr>
          <w:fldChar w:fldCharType="separate"/>
        </w:r>
        <w:r w:rsidR="008F145E" w:rsidRPr="004D6E74" w:rsidDel="003D6938">
          <w:rPr>
            <w:rFonts w:cstheme="majorBidi"/>
            <w:noProof/>
          </w:rPr>
          <w:delText>(</w:delText>
        </w:r>
      </w:del>
      <w:r w:rsidR="003D6938">
        <w:rPr>
          <w:rFonts w:cstheme="majorBidi"/>
          <w:noProof/>
        </w:rPr>
        <w:fldChar w:fldCharType="begin"/>
      </w:r>
      <w:r w:rsidR="003D6938">
        <w:rPr>
          <w:rFonts w:cstheme="majorBidi"/>
          <w:noProof/>
        </w:rPr>
        <w:instrText xml:space="preserve"> HYPERLINK \l "_ENREF_2" \o "Barnett, 1951 #61" </w:instrText>
      </w:r>
      <w:r w:rsidR="003D6938">
        <w:rPr>
          <w:rFonts w:cstheme="majorBidi"/>
          <w:noProof/>
        </w:rPr>
      </w:r>
      <w:r w:rsidR="003D6938">
        <w:rPr>
          <w:rFonts w:cstheme="majorBidi"/>
          <w:noProof/>
        </w:rPr>
        <w:fldChar w:fldCharType="separate"/>
      </w:r>
      <w:del w:id="346" w:author="Childs, James" w:date="2020-01-15T17:52:00Z">
        <w:r w:rsidR="003D6938" w:rsidRPr="004D6E74" w:rsidDel="003D6938">
          <w:rPr>
            <w:rFonts w:cstheme="majorBidi"/>
            <w:noProof/>
          </w:rPr>
          <w:delText>Barnett and Spencer 1951</w:delText>
        </w:r>
      </w:del>
      <w:r w:rsidR="003D6938">
        <w:rPr>
          <w:rFonts w:cstheme="majorBidi"/>
          <w:noProof/>
        </w:rPr>
        <w:fldChar w:fldCharType="end"/>
      </w:r>
      <w:del w:id="347" w:author="Childs, James" w:date="2020-01-15T17:52:00Z">
        <w:r w:rsidR="008F145E" w:rsidRPr="004D6E74" w:rsidDel="003D6938">
          <w:rPr>
            <w:rFonts w:cstheme="majorBidi"/>
            <w:noProof/>
          </w:rPr>
          <w:delText>)</w:delText>
        </w:r>
        <w:r w:rsidR="008F145E" w:rsidRPr="004D6E74" w:rsidDel="003D6938">
          <w:rPr>
            <w:rFonts w:cstheme="majorBidi"/>
          </w:rPr>
          <w:fldChar w:fldCharType="end"/>
        </w:r>
        <w:r w:rsidR="008F145E" w:rsidRPr="00C46C97" w:rsidDel="003D6938">
          <w:rPr>
            <w:rFonts w:cstheme="minorHAnsi"/>
            <w:bCs/>
            <w:color w:val="000000"/>
          </w:rPr>
          <w:delText xml:space="preserve">, we </w:delText>
        </w:r>
        <w:r w:rsidR="00FA66EF" w:rsidDel="003D6938">
          <w:rPr>
            <w:rFonts w:cstheme="minorHAnsi"/>
            <w:bCs/>
            <w:color w:val="000000"/>
          </w:rPr>
          <w:delText>found clear evidence of co-occurrence</w:delText>
        </w:r>
        <w:r w:rsidR="008F145E" w:rsidRPr="00C46C97" w:rsidDel="003D6938">
          <w:rPr>
            <w:rFonts w:cstheme="minorHAnsi"/>
            <w:bCs/>
            <w:color w:val="000000"/>
          </w:rPr>
          <w:delText xml:space="preserve">. </w:delText>
        </w:r>
        <w:r w:rsidR="0059541D" w:rsidDel="003D6938">
          <w:rPr>
            <w:rFonts w:cstheme="minorHAnsi"/>
            <w:bCs/>
            <w:color w:val="000000"/>
          </w:rPr>
          <w:delText xml:space="preserve">This finding is consistent with evidence from a trap-based study </w:delText>
        </w:r>
        <w:r w:rsidR="00281FC2" w:rsidDel="003D6938">
          <w:rPr>
            <w:rFonts w:cstheme="minorHAnsi"/>
            <w:bCs/>
            <w:color w:val="000000"/>
          </w:rPr>
          <w:delText xml:space="preserve">(Peterson et al. </w:delText>
        </w:r>
        <w:r w:rsidR="00DA79AF" w:rsidDel="003D6938">
          <w:rPr>
            <w:rFonts w:cstheme="minorHAnsi"/>
            <w:bCs/>
            <w:color w:val="000000"/>
          </w:rPr>
          <w:delText>2020</w:delText>
        </w:r>
        <w:r w:rsidR="00281FC2" w:rsidDel="003D6938">
          <w:rPr>
            <w:rFonts w:cstheme="minorHAnsi"/>
            <w:bCs/>
            <w:color w:val="000000"/>
          </w:rPr>
          <w:delText xml:space="preserve">) </w:delText>
        </w:r>
        <w:r w:rsidR="0059541D" w:rsidDel="003D6938">
          <w:rPr>
            <w:rFonts w:cstheme="minorHAnsi"/>
            <w:bCs/>
            <w:color w:val="000000"/>
          </w:rPr>
          <w:delText>of rodent assemblage structure in New Orleans indicating that there is n</w:delText>
        </w:r>
        <w:r w:rsidR="00EF374B" w:rsidDel="003D6938">
          <w:rPr>
            <w:rFonts w:cstheme="minorHAnsi"/>
            <w:bCs/>
            <w:color w:val="000000"/>
          </w:rPr>
          <w:delText>o</w:delText>
        </w:r>
        <w:r w:rsidR="0059541D" w:rsidDel="003D6938">
          <w:rPr>
            <w:rFonts w:cstheme="minorHAnsi"/>
            <w:bCs/>
            <w:color w:val="000000"/>
          </w:rPr>
          <w:delText xml:space="preserve"> negative association between the two species. </w:delText>
        </w:r>
        <w:r w:rsidR="00EF374B" w:rsidDel="003D6938">
          <w:rPr>
            <w:rFonts w:cstheme="minorHAnsi"/>
            <w:bCs/>
            <w:color w:val="000000"/>
          </w:rPr>
          <w:delText>I</w:delText>
        </w:r>
        <w:r w:rsidR="003F5006" w:rsidDel="003D6938">
          <w:rPr>
            <w:rFonts w:cstheme="minorHAnsi"/>
            <w:bCs/>
            <w:color w:val="000000"/>
          </w:rPr>
          <w:delText>t</w:delText>
        </w:r>
        <w:r w:rsidR="0059541D" w:rsidDel="003D6938">
          <w:rPr>
            <w:rFonts w:cstheme="minorHAnsi"/>
            <w:bCs/>
            <w:color w:val="000000"/>
          </w:rPr>
          <w:delText xml:space="preserve"> is also consistent with a </w:delText>
        </w:r>
        <w:r w:rsidR="003F5006" w:rsidDel="003D6938">
          <w:rPr>
            <w:rFonts w:cstheme="minorHAnsi"/>
            <w:bCs/>
            <w:color w:val="000000"/>
          </w:rPr>
          <w:delText xml:space="preserve">recent </w:delText>
        </w:r>
        <w:r w:rsidR="0059541D" w:rsidDel="003D6938">
          <w:rPr>
            <w:rFonts w:cstheme="minorHAnsi"/>
            <w:bCs/>
            <w:color w:val="000000"/>
          </w:rPr>
          <w:delText xml:space="preserve">report suggesting that temporal and dietary niche partitioning </w:delText>
        </w:r>
        <w:r w:rsidR="0049122D" w:rsidDel="003D6938">
          <w:rPr>
            <w:rFonts w:cstheme="minorHAnsi"/>
            <w:bCs/>
            <w:color w:val="000000"/>
          </w:rPr>
          <w:delText xml:space="preserve">allows for species co-occurrence </w:delText>
        </w:r>
        <w:r w:rsidR="00EF374B" w:rsidDel="003D6938">
          <w:rPr>
            <w:rFonts w:cstheme="minorHAnsi"/>
            <w:bCs/>
            <w:color w:val="000000"/>
          </w:rPr>
          <w:delText xml:space="preserve">in a peri-urban greenway </w:delText>
        </w:r>
        <w:r w:rsidR="0049122D" w:rsidDel="003D6938">
          <w:rPr>
            <w:rFonts w:cstheme="minorHAnsi"/>
            <w:bCs/>
            <w:color w:val="000000"/>
          </w:rPr>
          <w:delText>(</w:delText>
        </w:r>
        <w:r w:rsidR="0049122D" w:rsidDel="003D6938">
          <w:delText>Mori et al. 2019)</w:delText>
        </w:r>
        <w:r w:rsidR="003F5006" w:rsidDel="003D6938">
          <w:delText xml:space="preserve">, </w:delText>
        </w:r>
        <w:r w:rsidR="00281FC2" w:rsidDel="003D6938">
          <w:delText>though</w:delText>
        </w:r>
        <w:r w:rsidR="00EF374B" w:rsidDel="003D6938">
          <w:delText xml:space="preserve"> </w:delText>
        </w:r>
        <w:r w:rsidR="003F5006" w:rsidDel="003D6938">
          <w:delText>evidence that co-occurrence is concentrated in areas with more abandonment (</w:delText>
        </w:r>
        <w:r w:rsidR="00EF374B" w:rsidDel="003D6938">
          <w:delText>i.e</w:delText>
        </w:r>
        <w:r w:rsidR="003F5006" w:rsidDel="003D6938">
          <w:delText>., the Upper and Lower 9</w:delText>
        </w:r>
        <w:r w:rsidR="003F5006" w:rsidRPr="001E690F" w:rsidDel="003D6938">
          <w:rPr>
            <w:vertAlign w:val="superscript"/>
          </w:rPr>
          <w:delText>th</w:delText>
        </w:r>
        <w:r w:rsidR="003F5006" w:rsidDel="003D6938">
          <w:delText xml:space="preserve"> wards) support</w:delText>
        </w:r>
        <w:r w:rsidR="00586AA0" w:rsidDel="003D6938">
          <w:delText>s</w:delText>
        </w:r>
        <w:r w:rsidR="003F5006" w:rsidDel="003D6938">
          <w:delText xml:space="preserve"> the premise </w:delText>
        </w:r>
        <w:r w:rsidR="00586AA0" w:rsidDel="003D6938">
          <w:delText xml:space="preserve">that unmanaged green spaces (i.e., green blight) </w:delText>
        </w:r>
        <w:r w:rsidR="00586AA0" w:rsidDel="003D6938">
          <w:rPr>
            <w:rFonts w:eastAsia="Calibri"/>
            <w:color w:val="000000"/>
          </w:rPr>
          <w:delText>offer sufficient habitat</w:delText>
        </w:r>
        <w:r w:rsidR="00586AA0" w:rsidRPr="00980FB5" w:rsidDel="003D6938">
          <w:rPr>
            <w:rFonts w:eastAsia="Calibri"/>
            <w:color w:val="000000"/>
          </w:rPr>
          <w:delText xml:space="preserve"> </w:delText>
        </w:r>
        <w:r w:rsidR="00586AA0" w:rsidDel="003D6938">
          <w:rPr>
            <w:rFonts w:eastAsia="Calibri"/>
            <w:color w:val="000000"/>
          </w:rPr>
          <w:delText xml:space="preserve">and </w:delText>
        </w:r>
        <w:r w:rsidR="00586AA0" w:rsidRPr="00980FB5" w:rsidDel="003D6938">
          <w:rPr>
            <w:rFonts w:eastAsia="Calibri"/>
            <w:color w:val="000000"/>
          </w:rPr>
          <w:delText xml:space="preserve">resources to allow for </w:delText>
        </w:r>
        <w:r w:rsidR="00586AA0" w:rsidDel="003D6938">
          <w:rPr>
            <w:rFonts w:eastAsia="Calibri"/>
            <w:color w:val="000000"/>
          </w:rPr>
          <w:delText xml:space="preserve">species </w:delText>
        </w:r>
        <w:r w:rsidR="00586AA0" w:rsidRPr="00980FB5" w:rsidDel="003D6938">
          <w:rPr>
            <w:rFonts w:eastAsia="Calibri"/>
            <w:color w:val="000000"/>
          </w:rPr>
          <w:delText>co-existence (Cavia et al. 2009</w:delText>
        </w:r>
        <w:r w:rsidR="00586AA0" w:rsidDel="003D6938">
          <w:rPr>
            <w:rFonts w:eastAsia="Calibri"/>
            <w:color w:val="000000"/>
          </w:rPr>
          <w:delText xml:space="preserve">, Peterson et al. </w:delText>
        </w:r>
        <w:r w:rsidR="00DA79AF" w:rsidDel="003D6938">
          <w:rPr>
            <w:rFonts w:eastAsia="Calibri"/>
            <w:color w:val="000000"/>
          </w:rPr>
          <w:lastRenderedPageBreak/>
          <w:delText>2020</w:delText>
        </w:r>
        <w:r w:rsidR="00586AA0" w:rsidRPr="00980FB5" w:rsidDel="003D6938">
          <w:rPr>
            <w:rFonts w:eastAsia="Calibri"/>
            <w:color w:val="000000"/>
          </w:rPr>
          <w:delText>).</w:delText>
        </w:r>
        <w:r w:rsidR="00586AA0" w:rsidDel="003D6938">
          <w:rPr>
            <w:rFonts w:eastAsia="Calibri"/>
            <w:color w:val="000000"/>
          </w:rPr>
          <w:delText xml:space="preserve"> </w:delText>
        </w:r>
        <w:r w:rsidR="008A6E03" w:rsidRPr="0031744A" w:rsidDel="003D6938">
          <w:delText xml:space="preserve">This is well illustrated by the finding that </w:delText>
        </w:r>
        <w:r w:rsidR="008A6E03" w:rsidDel="003D6938">
          <w:delText xml:space="preserve">debris </w:delText>
        </w:r>
        <w:r w:rsidR="00586AA0" w:rsidDel="003D6938">
          <w:delText>and unmaintained vegetation were</w:delText>
        </w:r>
        <w:r w:rsidR="008A6E03" w:rsidDel="003D6938">
          <w:delText xml:space="preserve"> predictor</w:delText>
        </w:r>
        <w:r w:rsidR="00586AA0" w:rsidDel="003D6938">
          <w:delText>s</w:delText>
        </w:r>
        <w:r w:rsidR="008A6E03" w:rsidDel="003D6938">
          <w:delText xml:space="preserve"> of </w:delText>
        </w:r>
        <w:r w:rsidR="00586AA0" w:rsidDel="003D6938">
          <w:delText>rat</w:delText>
        </w:r>
        <w:r w:rsidR="008A6E03" w:rsidDel="003D6938">
          <w:delText xml:space="preserve"> </w:delText>
        </w:r>
        <w:r w:rsidR="009C0012" w:rsidDel="003D6938">
          <w:delText xml:space="preserve">occurrence and </w:delText>
        </w:r>
        <w:r w:rsidR="008A6E03" w:rsidDel="003D6938">
          <w:delText xml:space="preserve">abundance, particularly </w:delText>
        </w:r>
        <w:r w:rsidR="00586AA0" w:rsidDel="003D6938">
          <w:delText>during</w:delText>
        </w:r>
        <w:r w:rsidR="008A6E03" w:rsidRPr="0031744A" w:rsidDel="003D6938">
          <w:delText xml:space="preserve"> winter when resource</w:delText>
        </w:r>
        <w:r w:rsidR="008D183C" w:rsidDel="003D6938">
          <w:delText xml:space="preserve">s are </w:delText>
        </w:r>
        <w:r w:rsidR="00EF374B" w:rsidDel="003D6938">
          <w:delText>more limited</w:delText>
        </w:r>
        <w:r w:rsidR="008D183C" w:rsidDel="003D6938">
          <w:delText xml:space="preserve"> </w:delText>
        </w:r>
        <w:r w:rsidR="008A6E03" w:rsidRPr="0031744A" w:rsidDel="003D6938">
          <w:delText>(Table</w:delText>
        </w:r>
        <w:r w:rsidR="00F20251" w:rsidDel="003D6938">
          <w:delText>s</w:delText>
        </w:r>
        <w:r w:rsidR="008A6E03" w:rsidRPr="0031744A" w:rsidDel="003D6938">
          <w:delText xml:space="preserve"> </w:delText>
        </w:r>
        <w:r w:rsidR="00F20251" w:rsidDel="003D6938">
          <w:delText>2 &amp; 3</w:delText>
        </w:r>
        <w:r w:rsidR="008A6E03" w:rsidRPr="0031744A" w:rsidDel="003D6938">
          <w:delText xml:space="preserve">, </w:delText>
        </w:r>
        <w:r w:rsidR="008A6E03" w:rsidDel="003D6938">
          <w:delText>Fig</w:delText>
        </w:r>
        <w:r w:rsidR="00BC471C" w:rsidDel="003D6938">
          <w:delText>ure</w:delText>
        </w:r>
        <w:r w:rsidR="009C0012" w:rsidDel="003D6938">
          <w:delText>s</w:delText>
        </w:r>
        <w:r w:rsidR="00F20251" w:rsidDel="003D6938">
          <w:delText xml:space="preserve"> </w:delText>
        </w:r>
        <w:r w:rsidR="006C343F" w:rsidDel="003D6938">
          <w:delText>2</w:delText>
        </w:r>
        <w:r w:rsidR="009C0012" w:rsidDel="003D6938">
          <w:delText xml:space="preserve"> &amp; 3</w:delText>
        </w:r>
        <w:r w:rsidR="008A6E03" w:rsidRPr="0031744A" w:rsidDel="003D6938">
          <w:delText>) (Masi et al. 2010</w:delText>
        </w:r>
        <w:r w:rsidR="00586AA0" w:rsidDel="003D6938">
          <w:delText xml:space="preserve">, Peterson et al. </w:delText>
        </w:r>
        <w:r w:rsidR="00DA79AF" w:rsidDel="003D6938">
          <w:delText>2020</w:delText>
        </w:r>
        <w:r w:rsidR="008A6E03" w:rsidRPr="0031744A" w:rsidDel="003D6938">
          <w:delText>).</w:delText>
        </w:r>
      </w:del>
    </w:p>
    <w:p w14:paraId="759386F3" w14:textId="343E56CF" w:rsidR="008F145E" w:rsidDel="003D6938" w:rsidRDefault="008F145E" w:rsidP="003D6938">
      <w:pPr>
        <w:spacing w:after="0" w:line="360" w:lineRule="auto"/>
        <w:rPr>
          <w:del w:id="348" w:author="Childs, James" w:date="2020-01-15T17:52:00Z"/>
          <w:rFonts w:cstheme="minorHAnsi"/>
          <w:bCs/>
          <w:color w:val="000000"/>
        </w:rPr>
        <w:pPrChange w:id="349" w:author="Childs, James" w:date="2020-01-15T17:52:00Z">
          <w:pPr>
            <w:autoSpaceDE w:val="0"/>
            <w:autoSpaceDN w:val="0"/>
            <w:adjustRightInd w:val="0"/>
            <w:spacing w:after="0" w:line="360" w:lineRule="auto"/>
            <w:jc w:val="both"/>
          </w:pPr>
        </w:pPrChange>
      </w:pPr>
    </w:p>
    <w:p w14:paraId="72612C05" w14:textId="3E3C8C3B" w:rsidR="008721A6" w:rsidDel="003D6938" w:rsidRDefault="00396A4F" w:rsidP="003D6938">
      <w:pPr>
        <w:spacing w:after="0" w:line="360" w:lineRule="auto"/>
        <w:rPr>
          <w:del w:id="350" w:author="Childs, James" w:date="2020-01-15T17:52:00Z"/>
          <w:rFonts w:cstheme="majorBidi"/>
        </w:rPr>
        <w:pPrChange w:id="351" w:author="Childs, James" w:date="2020-01-15T17:52:00Z">
          <w:pPr>
            <w:autoSpaceDE w:val="0"/>
            <w:autoSpaceDN w:val="0"/>
            <w:adjustRightInd w:val="0"/>
            <w:spacing w:after="0" w:line="360" w:lineRule="auto"/>
          </w:pPr>
        </w:pPrChange>
      </w:pPr>
      <w:del w:id="352" w:author="Childs, James" w:date="2020-01-15T17:52:00Z">
        <w:r w:rsidDel="003D6938">
          <w:rPr>
            <w:rFonts w:cstheme="majorBidi"/>
            <w:color w:val="000000"/>
          </w:rPr>
          <w:delText xml:space="preserve">We found indelible signatures of demographic responses to Katrina-related flooding across New Orleans. </w:delText>
        </w:r>
        <w:r w:rsidR="00B754BE" w:rsidDel="003D6938">
          <w:rPr>
            <w:rFonts w:cstheme="majorBidi"/>
            <w:color w:val="000000"/>
          </w:rPr>
          <w:delText>While t</w:delText>
        </w:r>
        <w:r w:rsidDel="003D6938">
          <w:rPr>
            <w:rFonts w:cstheme="majorBidi"/>
            <w:color w:val="000000"/>
          </w:rPr>
          <w:delText xml:space="preserve">his finding is not especially surprising, as prior studies of New Orleans and elsewhere (e.g., New York City) have </w:delText>
        </w:r>
        <w:r w:rsidR="00B754BE" w:rsidDel="003D6938">
          <w:rPr>
            <w:rFonts w:cstheme="majorBidi"/>
            <w:color w:val="000000"/>
          </w:rPr>
          <w:delText xml:space="preserve">found that catastrophic flooding can reshape ecological communities in affected areas (Yaukey 2012, Lewis 2017, Savage et al. 2018), we did not expect to find more </w:delText>
        </w:r>
        <w:r w:rsidR="008721A6" w:rsidDel="003D6938">
          <w:rPr>
            <w:rFonts w:cstheme="majorBidi"/>
            <w:color w:val="000000"/>
          </w:rPr>
          <w:delText>rats</w:delText>
        </w:r>
        <w:r w:rsidR="00B754BE" w:rsidDel="003D6938">
          <w:rPr>
            <w:rFonts w:cstheme="majorBidi"/>
            <w:color w:val="000000"/>
          </w:rPr>
          <w:delText xml:space="preserve"> in flood-affected areas.</w:delText>
        </w:r>
        <w:r w:rsidR="008721A6" w:rsidDel="003D6938">
          <w:rPr>
            <w:rFonts w:cstheme="majorBidi"/>
            <w:color w:val="000000"/>
          </w:rPr>
          <w:delText xml:space="preserve"> </w:delText>
        </w:r>
        <w:r w:rsidR="00A47975" w:rsidDel="003D6938">
          <w:rPr>
            <w:rFonts w:cstheme="majorBidi"/>
            <w:color w:val="000000"/>
          </w:rPr>
          <w:delText>C</w:delText>
        </w:r>
        <w:r w:rsidR="008721A6" w:rsidDel="003D6938">
          <w:rPr>
            <w:rFonts w:cstheme="majorBidi"/>
            <w:color w:val="000000"/>
          </w:rPr>
          <w:delText xml:space="preserve">atastrophic flooding </w:delText>
        </w:r>
        <w:r w:rsidR="00A47975" w:rsidDel="003D6938">
          <w:rPr>
            <w:rFonts w:cstheme="majorBidi"/>
            <w:color w:val="000000"/>
          </w:rPr>
          <w:delText>can decimate</w:delText>
        </w:r>
        <w:r w:rsidR="008721A6" w:rsidDel="003D6938">
          <w:rPr>
            <w:rFonts w:cstheme="majorBidi"/>
            <w:color w:val="000000"/>
          </w:rPr>
          <w:delText xml:space="preserve"> rodent populations, </w:delText>
        </w:r>
        <w:r w:rsidR="00A47975" w:rsidDel="003D6938">
          <w:rPr>
            <w:rFonts w:cstheme="majorBidi"/>
            <w:color w:val="000000"/>
          </w:rPr>
          <w:delText>with</w:delText>
        </w:r>
        <w:r w:rsidR="008721A6" w:rsidDel="003D6938">
          <w:rPr>
            <w:rFonts w:cstheme="majorBidi"/>
            <w:color w:val="000000"/>
          </w:rPr>
          <w:delText xml:space="preserve"> </w:delText>
        </w:r>
        <w:r w:rsidR="00C068CC" w:rsidDel="003D6938">
          <w:rPr>
            <w:rFonts w:cstheme="majorBidi"/>
            <w:color w:val="000000"/>
          </w:rPr>
          <w:delText xml:space="preserve">the magnitude of loss and </w:delText>
        </w:r>
        <w:r w:rsidR="008721A6" w:rsidDel="003D6938">
          <w:rPr>
            <w:rFonts w:cstheme="majorBidi"/>
            <w:color w:val="000000"/>
          </w:rPr>
          <w:delText xml:space="preserve">time to recovery contingent on </w:delText>
        </w:r>
        <w:r w:rsidR="00C068CC" w:rsidDel="003D6938">
          <w:rPr>
            <w:rFonts w:cstheme="majorBidi"/>
            <w:color w:val="000000"/>
          </w:rPr>
          <w:delText>flooding</w:delText>
        </w:r>
        <w:r w:rsidR="00A47975" w:rsidDel="003D6938">
          <w:rPr>
            <w:rFonts w:cstheme="majorBidi"/>
            <w:color w:val="000000"/>
          </w:rPr>
          <w:delText xml:space="preserve"> severity </w:delText>
        </w:r>
        <w:r w:rsidR="008721A6" w:rsidRPr="009B2120" w:rsidDel="003D6938">
          <w:rPr>
            <w:rFonts w:cstheme="majorBidi"/>
          </w:rPr>
          <w:fldChar w:fldCharType="begin">
            <w:fldData xml:space="preserve">PEVuZE5vdGU+PENpdGU+PEF1dGhvcj5aaGFuZzwvQXV0aG9yPjxZZWFyPjIwMDc8L1llYXI+PFJl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</w:fldData>
          </w:fldChar>
        </w:r>
        <w:r w:rsidR="008721A6" w:rsidRPr="009B2120" w:rsidDel="003D6938">
          <w:rPr>
            <w:rFonts w:cstheme="majorBidi"/>
          </w:rPr>
          <w:delInstrText xml:space="preserve"> ADDIN EN.CITE </w:delInstrText>
        </w:r>
        <w:r w:rsidR="008721A6" w:rsidRPr="009B2120" w:rsidDel="003D6938">
          <w:rPr>
            <w:rFonts w:cstheme="majorBidi"/>
          </w:rPr>
          <w:fldChar w:fldCharType="begin">
            <w:fldData xml:space="preserve">PEVuZE5vdGU+PENpdGU+PEF1dGhvcj5aaGFuZzwvQXV0aG9yPjxZZWFyPjIwMDc8L1llYXI+PFJl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</w:fldData>
          </w:fldChar>
        </w:r>
        <w:r w:rsidR="008721A6" w:rsidRPr="009B2120" w:rsidDel="003D6938">
          <w:rPr>
            <w:rFonts w:cstheme="majorBidi"/>
          </w:rPr>
          <w:delInstrText xml:space="preserve"> ADDIN EN.CITE.DATA </w:delInstrText>
        </w:r>
        <w:r w:rsidR="008721A6" w:rsidRPr="009B2120" w:rsidDel="003D6938">
          <w:rPr>
            <w:rFonts w:cstheme="majorBidi"/>
          </w:rPr>
        </w:r>
        <w:r w:rsidR="008721A6" w:rsidRPr="009B2120" w:rsidDel="003D6938">
          <w:rPr>
            <w:rFonts w:cstheme="majorBidi"/>
          </w:rPr>
          <w:fldChar w:fldCharType="end"/>
        </w:r>
        <w:r w:rsidR="008721A6" w:rsidRPr="009B2120" w:rsidDel="003D6938">
          <w:rPr>
            <w:rFonts w:cstheme="majorBidi"/>
          </w:rPr>
        </w:r>
        <w:r w:rsidR="008721A6" w:rsidRPr="009B2120" w:rsidDel="003D6938">
          <w:rPr>
            <w:rFonts w:cstheme="majorBidi"/>
          </w:rPr>
          <w:fldChar w:fldCharType="separate"/>
        </w:r>
        <w:r w:rsidR="008721A6" w:rsidRPr="009B2120" w:rsidDel="003D6938">
          <w:rPr>
            <w:rFonts w:cstheme="majorBidi"/>
          </w:rPr>
          <w:delText>(</w:delText>
        </w:r>
      </w:del>
      <w:r w:rsidR="003D6938">
        <w:rPr>
          <w:rFonts w:cstheme="majorBidi"/>
        </w:rPr>
        <w:fldChar w:fldCharType="begin"/>
      </w:r>
      <w:r w:rsidR="003D6938">
        <w:rPr>
          <w:rFonts w:cstheme="majorBidi"/>
        </w:rPr>
        <w:instrText xml:space="preserve"> HYPERLINK \l "_ENREF_54" \o "Zhang, 2007 #1105" </w:instrText>
      </w:r>
      <w:r w:rsidR="003D6938">
        <w:rPr>
          <w:rFonts w:cstheme="majorBidi"/>
        </w:rPr>
      </w:r>
      <w:r w:rsidR="003D6938">
        <w:rPr>
          <w:rFonts w:cstheme="majorBidi"/>
        </w:rPr>
        <w:fldChar w:fldCharType="separate"/>
      </w:r>
      <w:del w:id="353" w:author="Childs, James" w:date="2020-01-15T17:52:00Z">
        <w:r w:rsidR="003D6938" w:rsidRPr="009B2120" w:rsidDel="003D6938">
          <w:rPr>
            <w:rFonts w:cstheme="majorBidi"/>
          </w:rPr>
          <w:delText>Zhang et al. 2007</w:delText>
        </w:r>
      </w:del>
      <w:r w:rsidR="003D6938">
        <w:rPr>
          <w:rFonts w:cstheme="majorBidi"/>
        </w:rPr>
        <w:fldChar w:fldCharType="end"/>
      </w:r>
      <w:del w:id="354" w:author="Childs, James" w:date="2020-01-15T17:52:00Z">
        <w:r w:rsidR="008721A6" w:rsidRPr="009B2120" w:rsidDel="003D6938">
          <w:rPr>
            <w:rFonts w:cstheme="majorBidi"/>
          </w:rPr>
          <w:delText>)</w:delText>
        </w:r>
        <w:r w:rsidR="008721A6" w:rsidRPr="009B2120" w:rsidDel="003D6938">
          <w:rPr>
            <w:rFonts w:cstheme="majorBidi"/>
          </w:rPr>
          <w:fldChar w:fldCharType="end"/>
        </w:r>
        <w:r w:rsidR="008721A6" w:rsidRPr="009B2120" w:rsidDel="003D6938">
          <w:rPr>
            <w:rFonts w:cstheme="majorBidi"/>
          </w:rPr>
          <w:delText>.</w:delText>
        </w:r>
        <w:r w:rsidR="00A47975" w:rsidDel="003D6938">
          <w:rPr>
            <w:rFonts w:cstheme="majorBidi"/>
          </w:rPr>
          <w:delText xml:space="preserve"> Thus </w:delText>
        </w:r>
        <w:r w:rsidR="008721A6" w:rsidDel="003D6938">
          <w:rPr>
            <w:rFonts w:cstheme="majorBidi"/>
          </w:rPr>
          <w:delText xml:space="preserve">we expected that commensal rats would be less abundant in neighborhoods </w:delText>
        </w:r>
        <w:r w:rsidR="00A47975" w:rsidDel="003D6938">
          <w:rPr>
            <w:rFonts w:cstheme="majorBidi"/>
          </w:rPr>
          <w:delText>at</w:delText>
        </w:r>
        <w:r w:rsidR="008721A6" w:rsidDel="003D6938">
          <w:rPr>
            <w:rFonts w:cstheme="majorBidi"/>
          </w:rPr>
          <w:delText xml:space="preserve"> the lowest elevations and nearest to levee breaches that exhibit the highest rates of Katrina-related flooding disturbance</w:delText>
        </w:r>
        <w:r w:rsidR="00A47975" w:rsidDel="003D6938">
          <w:rPr>
            <w:rFonts w:cstheme="majorBidi"/>
          </w:rPr>
          <w:delText xml:space="preserve"> (</w:delText>
        </w:r>
        <w:r w:rsidR="008721A6" w:rsidDel="003D6938">
          <w:rPr>
            <w:rFonts w:cstheme="majorBidi"/>
          </w:rPr>
          <w:delText xml:space="preserve">Gotham et al. 2014, Lewis et al. 2017). </w:delText>
        </w:r>
        <w:commentRangeStart w:id="355"/>
        <w:r w:rsidR="00A47975" w:rsidDel="003D6938">
          <w:rPr>
            <w:rFonts w:cstheme="majorBidi"/>
          </w:rPr>
          <w:delText>To the contrary, o</w:delText>
        </w:r>
        <w:r w:rsidR="008721A6" w:rsidDel="003D6938">
          <w:rPr>
            <w:rFonts w:cstheme="majorBidi"/>
          </w:rPr>
          <w:delText xml:space="preserve">ur results indicate that </w:delText>
        </w:r>
        <w:r w:rsidR="0007219A" w:rsidDel="003D6938">
          <w:rPr>
            <w:rFonts w:cstheme="majorBidi"/>
          </w:rPr>
          <w:delText>both Norway and roof</w:delText>
        </w:r>
        <w:r w:rsidR="008721A6" w:rsidDel="003D6938">
          <w:rPr>
            <w:rFonts w:cstheme="majorBidi"/>
          </w:rPr>
          <w:delText xml:space="preserve"> rats have instead been flourishing in</w:delText>
        </w:r>
        <w:r w:rsidR="00A47975" w:rsidDel="003D6938">
          <w:rPr>
            <w:rFonts w:cstheme="majorBidi"/>
          </w:rPr>
          <w:delText xml:space="preserve"> </w:delText>
        </w:r>
        <w:r w:rsidR="00C860F1" w:rsidDel="003D6938">
          <w:rPr>
            <w:rFonts w:cstheme="majorBidi"/>
          </w:rPr>
          <w:delText xml:space="preserve">some </w:delText>
        </w:r>
        <w:r w:rsidR="00A47975" w:rsidDel="003D6938">
          <w:rPr>
            <w:rFonts w:cstheme="majorBidi"/>
          </w:rPr>
          <w:delText>of the most severely</w:delText>
        </w:r>
        <w:r w:rsidR="008721A6" w:rsidDel="003D6938">
          <w:rPr>
            <w:rFonts w:cstheme="majorBidi"/>
          </w:rPr>
          <w:delText xml:space="preserve"> flood</w:delText>
        </w:r>
        <w:r w:rsidR="00A47975" w:rsidDel="003D6938">
          <w:rPr>
            <w:rFonts w:cstheme="majorBidi"/>
          </w:rPr>
          <w:delText>ed</w:delText>
        </w:r>
        <w:r w:rsidR="008721A6" w:rsidDel="003D6938">
          <w:rPr>
            <w:rFonts w:cstheme="majorBidi"/>
          </w:rPr>
          <w:delText xml:space="preserve"> areas</w:delText>
        </w:r>
        <w:r w:rsidR="00A47975" w:rsidDel="003D6938">
          <w:rPr>
            <w:rFonts w:cstheme="majorBidi"/>
          </w:rPr>
          <w:delText xml:space="preserve"> of the city</w:delText>
        </w:r>
        <w:r w:rsidR="008721A6" w:rsidDel="003D6938">
          <w:rPr>
            <w:rFonts w:cstheme="majorBidi"/>
          </w:rPr>
          <w:delText>,</w:delText>
        </w:r>
        <w:r w:rsidR="00A47975" w:rsidDel="003D6938">
          <w:rPr>
            <w:rFonts w:cstheme="majorBidi"/>
          </w:rPr>
          <w:delText xml:space="preserve"> </w:delText>
        </w:r>
        <w:r w:rsidR="00C860F1" w:rsidDel="003D6938">
          <w:rPr>
            <w:rFonts w:cstheme="majorBidi"/>
          </w:rPr>
          <w:delText xml:space="preserve">including </w:delText>
        </w:r>
        <w:r w:rsidR="00A47975" w:rsidDel="003D6938">
          <w:rPr>
            <w:rFonts w:cstheme="majorBidi"/>
          </w:rPr>
          <w:delText>the Upper and Lower 9</w:delText>
        </w:r>
        <w:r w:rsidR="00A47975" w:rsidRPr="00E87DEF" w:rsidDel="003D6938">
          <w:rPr>
            <w:rFonts w:cstheme="majorBidi"/>
            <w:vertAlign w:val="superscript"/>
          </w:rPr>
          <w:delText>th</w:delText>
        </w:r>
        <w:r w:rsidR="00A47975" w:rsidDel="003D6938">
          <w:rPr>
            <w:rFonts w:cstheme="majorBidi"/>
          </w:rPr>
          <w:delText xml:space="preserve"> Wards</w:delText>
        </w:r>
        <w:r w:rsidR="00D26BD3" w:rsidDel="003D6938">
          <w:rPr>
            <w:rFonts w:cstheme="majorBidi"/>
          </w:rPr>
          <w:delText xml:space="preserve"> </w:delText>
        </w:r>
        <w:commentRangeEnd w:id="355"/>
        <w:r w:rsidR="00A76B79" w:rsidDel="003D6938">
          <w:rPr>
            <w:rStyle w:val="CommentReference"/>
            <w:rFonts w:cs="Times New Roman"/>
          </w:rPr>
          <w:commentReference w:id="355"/>
        </w:r>
        <w:r w:rsidR="00D26BD3" w:rsidDel="003D6938">
          <w:rPr>
            <w:rFonts w:cstheme="majorBidi"/>
          </w:rPr>
          <w:delText>(Fig</w:delText>
        </w:r>
        <w:r w:rsidR="00BC471C" w:rsidDel="003D6938">
          <w:rPr>
            <w:rFonts w:cstheme="majorBidi"/>
          </w:rPr>
          <w:delText>ures</w:delText>
        </w:r>
        <w:r w:rsidR="00D26BD3" w:rsidDel="003D6938">
          <w:rPr>
            <w:rFonts w:cstheme="majorBidi"/>
          </w:rPr>
          <w:delText xml:space="preserve"> 1</w:delText>
        </w:r>
        <w:r w:rsidR="00BC471C" w:rsidDel="003D6938">
          <w:rPr>
            <w:rFonts w:cstheme="majorBidi"/>
          </w:rPr>
          <w:delText xml:space="preserve"> &amp; </w:delText>
        </w:r>
        <w:r w:rsidR="009C0012" w:rsidDel="003D6938">
          <w:rPr>
            <w:rFonts w:cstheme="majorBidi"/>
          </w:rPr>
          <w:delText>2</w:delText>
        </w:r>
        <w:r w:rsidR="00D26BD3" w:rsidDel="003D6938">
          <w:rPr>
            <w:rFonts w:cstheme="majorBidi"/>
          </w:rPr>
          <w:delText>)</w:delText>
        </w:r>
        <w:r w:rsidR="00A47975" w:rsidDel="003D6938">
          <w:rPr>
            <w:rFonts w:cstheme="majorBidi"/>
          </w:rPr>
          <w:delText>.</w:delText>
        </w:r>
        <w:r w:rsidR="008721A6" w:rsidDel="003D6938">
          <w:rPr>
            <w:rFonts w:cstheme="majorBidi"/>
          </w:rPr>
          <w:delText xml:space="preserve"> </w:delText>
        </w:r>
      </w:del>
    </w:p>
    <w:p w14:paraId="3587C082" w14:textId="5611D725" w:rsidR="00513849" w:rsidDel="003D6938" w:rsidRDefault="00513849" w:rsidP="003D6938">
      <w:pPr>
        <w:spacing w:after="0" w:line="360" w:lineRule="auto"/>
        <w:rPr>
          <w:del w:id="356" w:author="Childs, James" w:date="2020-01-15T17:52:00Z"/>
          <w:rFonts w:cstheme="majorBidi"/>
          <w:color w:val="000000"/>
        </w:rPr>
        <w:pPrChange w:id="357" w:author="Childs, James" w:date="2020-01-15T17:52:00Z">
          <w:pPr>
            <w:autoSpaceDE w:val="0"/>
            <w:autoSpaceDN w:val="0"/>
            <w:adjustRightInd w:val="0"/>
            <w:spacing w:after="0" w:line="360" w:lineRule="auto"/>
          </w:pPr>
        </w:pPrChange>
      </w:pPr>
    </w:p>
    <w:p w14:paraId="1FC62F0A" w14:textId="0DADB87F" w:rsidR="004A7687" w:rsidDel="003D6938" w:rsidRDefault="00BC471C" w:rsidP="003D6938">
      <w:pPr>
        <w:spacing w:after="0" w:line="360" w:lineRule="auto"/>
        <w:rPr>
          <w:del w:id="358" w:author="Childs, James" w:date="2020-01-15T17:52:00Z"/>
          <w:rFonts w:cstheme="minorHAnsi"/>
        </w:rPr>
        <w:pPrChange w:id="359" w:author="Childs, James" w:date="2020-01-15T17:52:00Z">
          <w:pPr>
            <w:autoSpaceDE w:val="0"/>
            <w:autoSpaceDN w:val="0"/>
            <w:adjustRightInd w:val="0"/>
            <w:spacing w:after="0" w:line="360" w:lineRule="auto"/>
          </w:pPr>
        </w:pPrChange>
      </w:pPr>
      <w:del w:id="360" w:author="Childs, James" w:date="2020-01-15T17:52:00Z">
        <w:r w:rsidDel="003D6938">
          <w:rPr>
            <w:rFonts w:cstheme="majorBidi"/>
            <w:color w:val="000000"/>
          </w:rPr>
          <w:delText xml:space="preserve">The unexpected finding of </w:delText>
        </w:r>
        <w:r w:rsidR="00F96569" w:rsidDel="003D6938">
          <w:rPr>
            <w:rFonts w:cstheme="majorBidi"/>
            <w:color w:val="000000"/>
          </w:rPr>
          <w:delText xml:space="preserve">more and </w:delText>
        </w:r>
        <w:commentRangeStart w:id="361"/>
        <w:r w:rsidR="00F96569" w:rsidDel="003D6938">
          <w:rPr>
            <w:rFonts w:cstheme="majorBidi"/>
            <w:color w:val="000000"/>
          </w:rPr>
          <w:delText xml:space="preserve">fitter </w:delText>
        </w:r>
        <w:commentRangeEnd w:id="361"/>
        <w:r w:rsidR="00A76B79" w:rsidDel="003D6938">
          <w:rPr>
            <w:rStyle w:val="CommentReference"/>
            <w:rFonts w:cs="Times New Roman"/>
          </w:rPr>
          <w:commentReference w:id="361"/>
        </w:r>
        <w:r w:rsidR="00F96569" w:rsidDel="003D6938">
          <w:rPr>
            <w:rFonts w:cstheme="majorBidi"/>
            <w:color w:val="000000"/>
          </w:rPr>
          <w:delText>rats</w:delText>
        </w:r>
        <w:r w:rsidDel="003D6938">
          <w:rPr>
            <w:rFonts w:cstheme="majorBidi"/>
            <w:color w:val="000000"/>
          </w:rPr>
          <w:delText xml:space="preserve"> in </w:delText>
        </w:r>
        <w:r w:rsidR="00281FC2" w:rsidDel="003D6938">
          <w:rPr>
            <w:rFonts w:cstheme="majorBidi"/>
            <w:color w:val="000000"/>
          </w:rPr>
          <w:delText>a particular subset of</w:delText>
        </w:r>
        <w:r w:rsidR="002A1249" w:rsidDel="003D6938">
          <w:rPr>
            <w:rFonts w:cstheme="majorBidi"/>
            <w:color w:val="000000"/>
          </w:rPr>
          <w:delText xml:space="preserve"> </w:delText>
        </w:r>
        <w:r w:rsidDel="003D6938">
          <w:rPr>
            <w:rFonts w:cstheme="majorBidi"/>
            <w:color w:val="000000"/>
          </w:rPr>
          <w:delText xml:space="preserve">flood-affected areas parallels evidence from vegetation surveys that </w:delText>
        </w:r>
        <w:r w:rsidR="00EF3B96" w:rsidDel="003D6938">
          <w:rPr>
            <w:rFonts w:cstheme="minorHAnsi"/>
          </w:rPr>
          <w:delText>vacancy</w:delText>
        </w:r>
        <w:r w:rsidRPr="00E87DEF" w:rsidDel="003D6938">
          <w:rPr>
            <w:rFonts w:cstheme="minorHAnsi"/>
          </w:rPr>
          <w:delText xml:space="preserve"> and landscape management</w:delText>
        </w:r>
        <w:r w:rsidDel="003D6938">
          <w:rPr>
            <w:rFonts w:cstheme="minorHAnsi"/>
          </w:rPr>
          <w:delText xml:space="preserve"> </w:delText>
        </w:r>
        <w:r w:rsidR="00C860F1" w:rsidDel="003D6938">
          <w:rPr>
            <w:rFonts w:cstheme="minorHAnsi"/>
          </w:rPr>
          <w:delText xml:space="preserve">have shaped the ecology of the city </w:delText>
        </w:r>
        <w:r w:rsidR="00414046" w:rsidDel="003D6938">
          <w:rPr>
            <w:rFonts w:cstheme="minorHAnsi"/>
          </w:rPr>
          <w:delText xml:space="preserve">as much or </w:delText>
        </w:r>
        <w:r w:rsidDel="003D6938">
          <w:rPr>
            <w:rFonts w:cstheme="minorHAnsi"/>
          </w:rPr>
          <w:delText xml:space="preserve">more so than flooding disturbance </w:delText>
        </w:r>
        <w:r w:rsidDel="003D6938">
          <w:rPr>
            <w:rFonts w:cstheme="majorBidi"/>
            <w:color w:val="000000"/>
          </w:rPr>
          <w:delText>(Lewis et al. 2017)</w:delText>
        </w:r>
        <w:r w:rsidDel="003D6938">
          <w:rPr>
            <w:rFonts w:cstheme="minorHAnsi"/>
          </w:rPr>
          <w:delText xml:space="preserve">. </w:delText>
        </w:r>
        <w:r w:rsidR="002A1249" w:rsidDel="003D6938">
          <w:rPr>
            <w:rFonts w:cstheme="minorHAnsi"/>
          </w:rPr>
          <w:delText xml:space="preserve">Our results indicate that </w:delText>
        </w:r>
        <w:commentRangeStart w:id="362"/>
        <w:r w:rsidR="002A1249" w:rsidDel="003D6938">
          <w:rPr>
            <w:rFonts w:cstheme="minorHAnsi"/>
          </w:rPr>
          <w:delText>c</w:delText>
        </w:r>
        <w:r w:rsidR="00414046" w:rsidDel="003D6938">
          <w:rPr>
            <w:rFonts w:cstheme="minorHAnsi"/>
          </w:rPr>
          <w:delText xml:space="preserve">ommensal rat </w:delText>
        </w:r>
        <w:r w:rsidR="00F96569" w:rsidDel="003D6938">
          <w:rPr>
            <w:rFonts w:cstheme="minorHAnsi"/>
          </w:rPr>
          <w:delText>demograph</w:delText>
        </w:r>
        <w:r w:rsidR="00414046" w:rsidDel="003D6938">
          <w:rPr>
            <w:rFonts w:cstheme="minorHAnsi"/>
          </w:rPr>
          <w:delText>y</w:delText>
        </w:r>
        <w:r w:rsidR="00F96569" w:rsidDel="003D6938">
          <w:rPr>
            <w:rFonts w:cstheme="minorHAnsi"/>
          </w:rPr>
          <w:delText xml:space="preserve"> </w:delText>
        </w:r>
        <w:commentRangeEnd w:id="362"/>
        <w:r w:rsidR="00A76B79" w:rsidDel="003D6938">
          <w:rPr>
            <w:rStyle w:val="CommentReference"/>
            <w:rFonts w:cs="Times New Roman"/>
          </w:rPr>
          <w:commentReference w:id="362"/>
        </w:r>
        <w:r w:rsidR="00414046" w:rsidDel="003D6938">
          <w:rPr>
            <w:rFonts w:cstheme="minorHAnsi"/>
          </w:rPr>
          <w:delText xml:space="preserve">corresponds to the prevalence of </w:delText>
        </w:r>
        <w:r w:rsidR="00414046" w:rsidRPr="00E87DEF" w:rsidDel="003D6938">
          <w:rPr>
            <w:rFonts w:ascii="Calibri" w:hAnsi="Calibri" w:cs="Calibri"/>
          </w:rPr>
          <w:delText>vacant unmaintained properties</w:delText>
        </w:r>
        <w:r w:rsidR="009C0012" w:rsidDel="003D6938">
          <w:rPr>
            <w:rFonts w:ascii="Calibri" w:hAnsi="Calibri" w:cs="Calibri"/>
          </w:rPr>
          <w:delText xml:space="preserve"> (Figures 1-3)</w:delText>
        </w:r>
        <w:r w:rsidR="002A1249" w:rsidDel="003D6938">
          <w:rPr>
            <w:rFonts w:ascii="Calibri" w:hAnsi="Calibri" w:cs="Calibri"/>
          </w:rPr>
          <w:delText>, which are unevenly distributed</w:delText>
        </w:r>
        <w:r w:rsidR="00414046" w:rsidDel="003D6938">
          <w:rPr>
            <w:rFonts w:ascii="Calibri" w:hAnsi="Calibri" w:cs="Calibri"/>
          </w:rPr>
          <w:delText xml:space="preserve"> </w:delText>
        </w:r>
        <w:r w:rsidR="00105031" w:rsidDel="003D6938">
          <w:rPr>
            <w:rFonts w:cstheme="minorHAnsi"/>
          </w:rPr>
          <w:delText>across flood-affected areas of the city.</w:delText>
        </w:r>
        <w:r w:rsidR="00B94D32" w:rsidDel="003D6938">
          <w:rPr>
            <w:rFonts w:cstheme="minorHAnsi"/>
          </w:rPr>
          <w:delText xml:space="preserve"> Notably,</w:delText>
        </w:r>
        <w:r w:rsidR="00105031" w:rsidDel="003D6938">
          <w:rPr>
            <w:rFonts w:cstheme="minorHAnsi"/>
          </w:rPr>
          <w:delText xml:space="preserve"> </w:delText>
        </w:r>
        <w:r w:rsidR="00105031" w:rsidRPr="001E690F" w:rsidDel="003D6938">
          <w:rPr>
            <w:rFonts w:ascii="Calibri" w:hAnsi="Calibri" w:cs="Calibri"/>
          </w:rPr>
          <w:delText xml:space="preserve">Lewis et al. (2017) </w:delText>
        </w:r>
        <w:r w:rsidR="00105031" w:rsidDel="003D6938">
          <w:rPr>
            <w:rFonts w:ascii="Calibri" w:hAnsi="Calibri" w:cs="Calibri"/>
          </w:rPr>
          <w:delText>showed</w:delText>
        </w:r>
        <w:r w:rsidR="00105031" w:rsidRPr="001E690F" w:rsidDel="003D6938">
          <w:rPr>
            <w:rFonts w:ascii="Calibri" w:hAnsi="Calibri" w:cs="Calibri"/>
          </w:rPr>
          <w:delText xml:space="preserve"> that severe and prolonged flooding did not </w:delText>
        </w:r>
        <w:r w:rsidR="00B27FA8" w:rsidDel="003D6938">
          <w:rPr>
            <w:rFonts w:ascii="Calibri" w:hAnsi="Calibri" w:cs="Calibri"/>
          </w:rPr>
          <w:delText xml:space="preserve">always </w:delText>
        </w:r>
        <w:r w:rsidR="00105031" w:rsidRPr="001E690F" w:rsidDel="003D6938">
          <w:rPr>
            <w:rFonts w:ascii="Calibri" w:hAnsi="Calibri" w:cs="Calibri"/>
          </w:rPr>
          <w:delText xml:space="preserve">translate into higher rates of </w:delText>
        </w:r>
        <w:r w:rsidR="00414046" w:rsidDel="003D6938">
          <w:rPr>
            <w:rFonts w:ascii="Calibri" w:hAnsi="Calibri" w:cs="Calibri"/>
          </w:rPr>
          <w:delText xml:space="preserve">vacancy or </w:delText>
        </w:r>
        <w:r w:rsidR="00105031" w:rsidRPr="001E690F" w:rsidDel="003D6938">
          <w:rPr>
            <w:rFonts w:ascii="Calibri" w:hAnsi="Calibri" w:cs="Calibri"/>
          </w:rPr>
          <w:delText>abandonment</w:delText>
        </w:r>
        <w:r w:rsidR="00B94D32" w:rsidDel="003D6938">
          <w:rPr>
            <w:rFonts w:ascii="Calibri" w:hAnsi="Calibri" w:cs="Calibri"/>
          </w:rPr>
          <w:delText xml:space="preserve">. </w:delText>
        </w:r>
        <w:r w:rsidR="00C860F1" w:rsidDel="003D6938">
          <w:rPr>
            <w:rFonts w:ascii="Calibri" w:hAnsi="Calibri" w:cs="Calibri"/>
          </w:rPr>
          <w:delText>T</w:delText>
        </w:r>
        <w:r w:rsidR="00B94D32" w:rsidDel="003D6938">
          <w:rPr>
            <w:rFonts w:ascii="Calibri" w:hAnsi="Calibri" w:cs="Calibri"/>
          </w:rPr>
          <w:delText xml:space="preserve">he distribution of </w:delText>
        </w:r>
        <w:r w:rsidR="00EF3B96" w:rsidDel="003D6938">
          <w:rPr>
            <w:rFonts w:ascii="Calibri" w:hAnsi="Calibri" w:cs="Calibri"/>
          </w:rPr>
          <w:delText>vacancy</w:delText>
        </w:r>
        <w:r w:rsidR="00B94D32" w:rsidDel="003D6938">
          <w:rPr>
            <w:rFonts w:ascii="Calibri" w:hAnsi="Calibri" w:cs="Calibri"/>
          </w:rPr>
          <w:delText xml:space="preserve"> </w:delText>
        </w:r>
        <w:r w:rsidR="00C860F1" w:rsidDel="003D6938">
          <w:rPr>
            <w:rFonts w:ascii="Calibri" w:hAnsi="Calibri" w:cs="Calibri"/>
          </w:rPr>
          <w:delText xml:space="preserve">instead </w:delText>
        </w:r>
        <w:r w:rsidR="00414046" w:rsidDel="003D6938">
          <w:rPr>
            <w:rFonts w:ascii="Calibri" w:hAnsi="Calibri" w:cs="Calibri"/>
          </w:rPr>
          <w:delText>resulted from</w:delText>
        </w:r>
        <w:r w:rsidR="00B94D32" w:rsidDel="003D6938">
          <w:rPr>
            <w:rFonts w:cstheme="minorHAnsi"/>
          </w:rPr>
          <w:delText xml:space="preserve"> </w:delText>
        </w:r>
        <w:r w:rsidR="00744FD9" w:rsidDel="003D6938">
          <w:rPr>
            <w:rFonts w:cstheme="minorHAnsi"/>
          </w:rPr>
          <w:delText>discriminatory</w:delText>
        </w:r>
        <w:r w:rsidR="00B94D32" w:rsidDel="003D6938">
          <w:rPr>
            <w:rFonts w:cstheme="minorHAnsi"/>
          </w:rPr>
          <w:delText xml:space="preserve"> </w:delText>
        </w:r>
        <w:r w:rsidR="00B94D32" w:rsidRPr="00E87DEF" w:rsidDel="003D6938">
          <w:rPr>
            <w:rFonts w:cstheme="minorHAnsi"/>
          </w:rPr>
          <w:delText>implementation</w:delText>
        </w:r>
        <w:r w:rsidR="00B94D32" w:rsidDel="003D6938">
          <w:rPr>
            <w:rFonts w:cstheme="minorHAnsi"/>
          </w:rPr>
          <w:delText xml:space="preserve"> </w:delText>
        </w:r>
        <w:r w:rsidR="00B94D32" w:rsidRPr="00E87DEF" w:rsidDel="003D6938">
          <w:rPr>
            <w:rFonts w:cstheme="minorHAnsi"/>
          </w:rPr>
          <w:delText xml:space="preserve">of resettlement and recovery programs </w:delText>
        </w:r>
        <w:r w:rsidR="00B94D32" w:rsidDel="003D6938">
          <w:rPr>
            <w:rFonts w:cstheme="minorHAnsi"/>
          </w:rPr>
          <w:delText xml:space="preserve">that </w:delText>
        </w:r>
        <w:r w:rsidR="00B94D32" w:rsidRPr="00E87DEF" w:rsidDel="003D6938">
          <w:rPr>
            <w:rFonts w:cstheme="minorHAnsi"/>
          </w:rPr>
          <w:delText xml:space="preserve">reinforced historically persistent </w:delText>
        </w:r>
        <w:r w:rsidR="00EF3B96" w:rsidDel="003D6938">
          <w:rPr>
            <w:rFonts w:cstheme="minorHAnsi"/>
          </w:rPr>
          <w:delText xml:space="preserve">income </w:delText>
        </w:r>
        <w:r w:rsidR="00B94D32" w:rsidRPr="00E87DEF" w:rsidDel="003D6938">
          <w:rPr>
            <w:rFonts w:cstheme="minorHAnsi"/>
          </w:rPr>
          <w:delText xml:space="preserve">and racial disparities </w:delText>
        </w:r>
        <w:r w:rsidR="00B94D32" w:rsidDel="003D6938">
          <w:rPr>
            <w:rFonts w:cstheme="minorHAnsi"/>
          </w:rPr>
          <w:delText>across the city</w:delText>
        </w:r>
        <w:r w:rsidR="00B94D32" w:rsidRPr="00E87DEF" w:rsidDel="003D6938">
          <w:rPr>
            <w:rFonts w:cstheme="minorHAnsi"/>
          </w:rPr>
          <w:delText xml:space="preserve"> (Talarchek 1990</w:delText>
        </w:r>
        <w:r w:rsidR="00B94D32" w:rsidDel="003D6938">
          <w:rPr>
            <w:rFonts w:cstheme="minorHAnsi"/>
          </w:rPr>
          <w:delText>, Gulachenski et al. 2016, Lewis et al. 2017</w:delText>
        </w:r>
        <w:r w:rsidR="002A1249" w:rsidDel="003D6938">
          <w:rPr>
            <w:rFonts w:cstheme="minorHAnsi"/>
          </w:rPr>
          <w:delText>, Campanella 2018</w:delText>
        </w:r>
        <w:r w:rsidR="00B94D32" w:rsidRPr="00E87DEF" w:rsidDel="003D6938">
          <w:rPr>
            <w:rFonts w:cstheme="minorHAnsi"/>
          </w:rPr>
          <w:delText>).</w:delText>
        </w:r>
        <w:r w:rsidR="00744FD9" w:rsidDel="003D6938">
          <w:rPr>
            <w:rFonts w:cstheme="minorHAnsi"/>
          </w:rPr>
          <w:delText xml:space="preserve"> Legacies of disinvestment combined with </w:delText>
        </w:r>
        <w:r w:rsidR="00414046" w:rsidDel="003D6938">
          <w:rPr>
            <w:rFonts w:cstheme="minorHAnsi"/>
          </w:rPr>
          <w:delText xml:space="preserve">a </w:delText>
        </w:r>
        <w:r w:rsidR="00744FD9" w:rsidDel="003D6938">
          <w:rPr>
            <w:rFonts w:cstheme="minorHAnsi"/>
          </w:rPr>
          <w:delText>polic</w:delText>
        </w:r>
        <w:r w:rsidR="00414046" w:rsidDel="003D6938">
          <w:rPr>
            <w:rFonts w:cstheme="minorHAnsi"/>
          </w:rPr>
          <w:delText>y</w:delText>
        </w:r>
        <w:r w:rsidR="00744FD9" w:rsidDel="003D6938">
          <w:rPr>
            <w:rFonts w:cstheme="minorHAnsi"/>
          </w:rPr>
          <w:delText xml:space="preserve"> of determining grants to homeowners based on pre-Katrina property value inhibited population return</w:delText>
        </w:r>
        <w:r w:rsidR="00C860F1" w:rsidDel="003D6938">
          <w:rPr>
            <w:rFonts w:cstheme="minorHAnsi"/>
          </w:rPr>
          <w:delText xml:space="preserve"> </w:delText>
        </w:r>
        <w:r w:rsidR="00B84A6E" w:rsidDel="003D6938">
          <w:rPr>
            <w:rFonts w:cstheme="minorHAnsi"/>
          </w:rPr>
          <w:delText>in</w:delText>
        </w:r>
        <w:r w:rsidR="00744FD9" w:rsidDel="003D6938">
          <w:rPr>
            <w:rFonts w:cstheme="minorHAnsi"/>
          </w:rPr>
          <w:delText xml:space="preserve"> lower</w:delText>
        </w:r>
        <w:r w:rsidR="0003128A" w:rsidDel="003D6938">
          <w:rPr>
            <w:rFonts w:cstheme="minorHAnsi"/>
          </w:rPr>
          <w:delText>-to-middle</w:delText>
        </w:r>
        <w:r w:rsidR="00744FD9" w:rsidDel="003D6938">
          <w:rPr>
            <w:rFonts w:cstheme="minorHAnsi"/>
          </w:rPr>
          <w:delText xml:space="preserve"> income black-majority </w:delText>
        </w:r>
        <w:r w:rsidR="0003128A" w:rsidDel="003D6938">
          <w:rPr>
            <w:rFonts w:cstheme="minorHAnsi"/>
          </w:rPr>
          <w:delText>areas of the city</w:delText>
        </w:r>
        <w:r w:rsidR="00744FD9" w:rsidDel="003D6938">
          <w:rPr>
            <w:rFonts w:cstheme="minorHAnsi"/>
          </w:rPr>
          <w:delText xml:space="preserve">, even in neighborhoods with high levels of home ownership </w:delText>
        </w:r>
        <w:r w:rsidR="00EF3B96" w:rsidDel="003D6938">
          <w:rPr>
            <w:rFonts w:cstheme="minorHAnsi"/>
          </w:rPr>
          <w:delText>before</w:delText>
        </w:r>
        <w:r w:rsidR="00744FD9" w:rsidDel="003D6938">
          <w:rPr>
            <w:rFonts w:cstheme="minorHAnsi"/>
          </w:rPr>
          <w:delText xml:space="preserve"> </w:delText>
        </w:r>
        <w:r w:rsidR="00EF3B96" w:rsidDel="003D6938">
          <w:rPr>
            <w:rFonts w:cstheme="minorHAnsi"/>
          </w:rPr>
          <w:delText>the storm</w:delText>
        </w:r>
        <w:r w:rsidR="0003128A" w:rsidDel="003D6938">
          <w:rPr>
            <w:rFonts w:cstheme="minorHAnsi"/>
          </w:rPr>
          <w:delText xml:space="preserve"> (</w:delText>
        </w:r>
        <w:r w:rsidR="00EF3B96" w:rsidDel="003D6938">
          <w:rPr>
            <w:rFonts w:cstheme="minorHAnsi"/>
          </w:rPr>
          <w:delText xml:space="preserve">Campanella 2007, </w:delText>
        </w:r>
        <w:r w:rsidR="0003128A" w:rsidRPr="001E690F" w:rsidDel="003D6938">
          <w:rPr>
            <w:rFonts w:cstheme="minorHAnsi"/>
          </w:rPr>
          <w:delText>Gotham and Campanella 2011, Gotham and Greenberg 2014</w:delText>
        </w:r>
        <w:r w:rsidR="0003128A" w:rsidDel="003D6938">
          <w:rPr>
            <w:rFonts w:cstheme="minorHAnsi"/>
          </w:rPr>
          <w:delText>, Campanella 2018)</w:delText>
        </w:r>
        <w:r w:rsidR="0003128A" w:rsidRPr="001E690F" w:rsidDel="003D6938">
          <w:rPr>
            <w:rFonts w:cstheme="minorHAnsi"/>
          </w:rPr>
          <w:delText>.</w:delText>
        </w:r>
        <w:r w:rsidR="00EF3B96" w:rsidDel="003D6938">
          <w:rPr>
            <w:rFonts w:cstheme="minorHAnsi"/>
          </w:rPr>
          <w:delText xml:space="preserve"> </w:delText>
        </w:r>
        <w:r w:rsidR="00C667D6" w:rsidDel="003D6938">
          <w:rPr>
            <w:rFonts w:cstheme="minorHAnsi"/>
          </w:rPr>
          <w:delText>Our findings indicate, however,</w:delText>
        </w:r>
        <w:r w:rsidR="00B84A6E" w:rsidDel="003D6938">
          <w:rPr>
            <w:rFonts w:cstheme="minorHAnsi"/>
          </w:rPr>
          <w:delText xml:space="preserve"> that vacancy alon</w:delText>
        </w:r>
        <w:r w:rsidR="00B41C21" w:rsidDel="003D6938">
          <w:rPr>
            <w:rFonts w:cstheme="minorHAnsi"/>
          </w:rPr>
          <w:delText>e is not</w:delText>
        </w:r>
        <w:r w:rsidR="00B84A6E" w:rsidDel="003D6938">
          <w:rPr>
            <w:rFonts w:cstheme="minorHAnsi"/>
          </w:rPr>
          <w:delText xml:space="preserve"> sufficient to elevate rat abundance</w:delText>
        </w:r>
        <w:r w:rsidR="00C860F1" w:rsidDel="003D6938">
          <w:rPr>
            <w:rFonts w:cstheme="minorHAnsi"/>
          </w:rPr>
          <w:delText>.</w:delText>
        </w:r>
        <w:r w:rsidR="00C667D6" w:rsidDel="003D6938">
          <w:rPr>
            <w:rFonts w:cstheme="minorHAnsi"/>
          </w:rPr>
          <w:delText xml:space="preserve"> </w:delText>
        </w:r>
        <w:r w:rsidR="00C860F1" w:rsidDel="003D6938">
          <w:rPr>
            <w:rFonts w:cstheme="minorHAnsi"/>
          </w:rPr>
          <w:delText xml:space="preserve">Rather, abundance appears to increase as a result of </w:delText>
        </w:r>
        <w:r w:rsidR="00C667D6" w:rsidDel="003D6938">
          <w:rPr>
            <w:rFonts w:cstheme="minorHAnsi"/>
          </w:rPr>
          <w:delText xml:space="preserve">neglect or </w:delText>
        </w:r>
        <w:r w:rsidR="00B27FA8" w:rsidDel="003D6938">
          <w:rPr>
            <w:rFonts w:cstheme="minorHAnsi"/>
          </w:rPr>
          <w:delText>limited maintenance of vacant lots</w:delText>
        </w:r>
        <w:r w:rsidR="009C0012" w:rsidDel="003D6938">
          <w:rPr>
            <w:rFonts w:cstheme="minorHAnsi"/>
          </w:rPr>
          <w:delText xml:space="preserve"> (Figure 3)</w:delText>
        </w:r>
        <w:r w:rsidR="00B27FA8" w:rsidDel="003D6938">
          <w:rPr>
            <w:rFonts w:cstheme="minorHAnsi"/>
          </w:rPr>
          <w:delText>.</w:delText>
        </w:r>
        <w:r w:rsidR="00B371C5" w:rsidDel="003D6938">
          <w:rPr>
            <w:rFonts w:cstheme="minorHAnsi"/>
          </w:rPr>
          <w:delText xml:space="preserve"> This is </w:delText>
        </w:r>
        <w:r w:rsidR="00F9021E" w:rsidDel="003D6938">
          <w:rPr>
            <w:rFonts w:cstheme="minorHAnsi"/>
          </w:rPr>
          <w:delText>well illustrated by the striking d</w:delText>
        </w:r>
        <w:r w:rsidR="00C667D6" w:rsidDel="003D6938">
          <w:rPr>
            <w:rFonts w:cstheme="minorHAnsi"/>
          </w:rPr>
          <w:delText>ifference</w:delText>
        </w:r>
        <w:r w:rsidR="00F9021E" w:rsidDel="003D6938">
          <w:rPr>
            <w:rFonts w:cstheme="minorHAnsi"/>
          </w:rPr>
          <w:delText xml:space="preserve"> in </w:delText>
        </w:r>
        <w:r w:rsidR="00D45895" w:rsidDel="003D6938">
          <w:rPr>
            <w:rFonts w:cstheme="minorHAnsi"/>
          </w:rPr>
          <w:delText xml:space="preserve">rat </w:delText>
        </w:r>
        <w:r w:rsidR="00B371C5" w:rsidDel="003D6938">
          <w:rPr>
            <w:rFonts w:cstheme="minorHAnsi"/>
          </w:rPr>
          <w:delText xml:space="preserve">abundance </w:delText>
        </w:r>
        <w:r w:rsidR="00F9021E" w:rsidDel="003D6938">
          <w:rPr>
            <w:rFonts w:cstheme="minorHAnsi"/>
          </w:rPr>
          <w:delText xml:space="preserve">between </w:delText>
        </w:r>
        <w:r w:rsidR="00B371C5" w:rsidDel="003D6938">
          <w:rPr>
            <w:rFonts w:cstheme="minorHAnsi"/>
          </w:rPr>
          <w:delText>the Lower 9</w:delText>
        </w:r>
        <w:r w:rsidR="00B371C5" w:rsidRPr="001E690F" w:rsidDel="003D6938">
          <w:rPr>
            <w:rFonts w:cstheme="minorHAnsi"/>
            <w:vertAlign w:val="superscript"/>
          </w:rPr>
          <w:delText>th</w:delText>
        </w:r>
        <w:r w:rsidR="00B371C5" w:rsidDel="003D6938">
          <w:rPr>
            <w:rFonts w:cstheme="minorHAnsi"/>
          </w:rPr>
          <w:delText xml:space="preserve"> Ward and adjacent areas </w:delText>
        </w:r>
        <w:r w:rsidR="00F9021E" w:rsidDel="003D6938">
          <w:rPr>
            <w:rFonts w:cstheme="minorHAnsi"/>
          </w:rPr>
          <w:delText>of</w:delText>
        </w:r>
        <w:r w:rsidR="00B371C5" w:rsidDel="003D6938">
          <w:rPr>
            <w:rFonts w:cstheme="minorHAnsi"/>
          </w:rPr>
          <w:delText xml:space="preserve"> St Bernard Pari</w:delText>
        </w:r>
        <w:r w:rsidR="00F9021E" w:rsidDel="003D6938">
          <w:rPr>
            <w:rFonts w:cstheme="minorHAnsi"/>
          </w:rPr>
          <w:delText xml:space="preserve">sh. </w:delText>
        </w:r>
        <w:r w:rsidR="00C667D6" w:rsidDel="003D6938">
          <w:rPr>
            <w:rFonts w:cstheme="minorHAnsi"/>
          </w:rPr>
          <w:delText xml:space="preserve">Even </w:delText>
        </w:r>
        <w:r w:rsidR="00C667D6" w:rsidDel="003D6938">
          <w:rPr>
            <w:rFonts w:cstheme="minorHAnsi"/>
          </w:rPr>
          <w:lastRenderedPageBreak/>
          <w:delText>though</w:delText>
        </w:r>
        <w:r w:rsidR="00D45895" w:rsidDel="003D6938">
          <w:rPr>
            <w:rFonts w:cstheme="minorHAnsi"/>
          </w:rPr>
          <w:delText xml:space="preserve"> b</w:delText>
        </w:r>
        <w:r w:rsidR="00F9021E" w:rsidDel="003D6938">
          <w:rPr>
            <w:rFonts w:cstheme="minorHAnsi"/>
          </w:rPr>
          <w:delText>oth areas exhibit similar levels of vacancy,</w:delText>
        </w:r>
        <w:r w:rsidR="00D45895" w:rsidDel="003D6938">
          <w:rPr>
            <w:rFonts w:cstheme="minorHAnsi"/>
          </w:rPr>
          <w:delText xml:space="preserve"> the well-curated </w:delText>
        </w:r>
        <w:r w:rsidR="00C667D6" w:rsidDel="003D6938">
          <w:rPr>
            <w:rFonts w:cstheme="minorHAnsi"/>
          </w:rPr>
          <w:delText>landscapes of</w:delText>
        </w:r>
        <w:r w:rsidR="00D45895" w:rsidDel="003D6938">
          <w:rPr>
            <w:rFonts w:cstheme="minorHAnsi"/>
          </w:rPr>
          <w:delText xml:space="preserve"> St Bernard Parish</w:delText>
        </w:r>
        <w:r w:rsidR="00F9021E" w:rsidDel="003D6938">
          <w:rPr>
            <w:rFonts w:cstheme="minorHAnsi"/>
          </w:rPr>
          <w:delText xml:space="preserve"> </w:delText>
        </w:r>
        <w:r w:rsidR="00C667D6" w:rsidDel="003D6938">
          <w:rPr>
            <w:rFonts w:cstheme="minorHAnsi"/>
          </w:rPr>
          <w:delText xml:space="preserve">harbor significantly smaller rat populations than the ruderal </w:delText>
        </w:r>
        <w:r w:rsidR="002A1249" w:rsidDel="003D6938">
          <w:rPr>
            <w:rFonts w:cstheme="minorHAnsi"/>
          </w:rPr>
          <w:delText>mosaics found in</w:delText>
        </w:r>
        <w:r w:rsidR="00C667D6" w:rsidDel="003D6938">
          <w:rPr>
            <w:rFonts w:cstheme="minorHAnsi"/>
          </w:rPr>
          <w:delText xml:space="preserve"> the Lower 9</w:delText>
        </w:r>
        <w:r w:rsidR="00C667D6" w:rsidRPr="001E690F" w:rsidDel="003D6938">
          <w:rPr>
            <w:rFonts w:cstheme="minorHAnsi"/>
            <w:vertAlign w:val="superscript"/>
          </w:rPr>
          <w:delText>th</w:delText>
        </w:r>
        <w:r w:rsidR="00C667D6" w:rsidDel="003D6938">
          <w:rPr>
            <w:rFonts w:cstheme="minorHAnsi"/>
          </w:rPr>
          <w:delText xml:space="preserve"> Ward (Table 1, Figures 1 &amp; </w:delText>
        </w:r>
        <w:r w:rsidR="009C0012" w:rsidDel="003D6938">
          <w:rPr>
            <w:rFonts w:cstheme="minorHAnsi"/>
          </w:rPr>
          <w:delText>2</w:delText>
        </w:r>
        <w:r w:rsidR="00C667D6" w:rsidDel="003D6938">
          <w:rPr>
            <w:rFonts w:cstheme="minorHAnsi"/>
          </w:rPr>
          <w:delText xml:space="preserve">).  </w:delText>
        </w:r>
        <w:r w:rsidR="00D45895" w:rsidDel="003D6938">
          <w:rPr>
            <w:rFonts w:cstheme="minorHAnsi"/>
          </w:rPr>
          <w:delText xml:space="preserve">This, along with the recovery of </w:delText>
        </w:r>
        <w:r w:rsidR="00C667D6" w:rsidDel="003D6938">
          <w:rPr>
            <w:rFonts w:cstheme="minorHAnsi"/>
          </w:rPr>
          <w:delText xml:space="preserve">broader </w:delText>
        </w:r>
        <w:r w:rsidR="00D45895" w:rsidDel="003D6938">
          <w:rPr>
            <w:rFonts w:cstheme="minorHAnsi"/>
          </w:rPr>
          <w:delText>relationships between rat abundance and indicator</w:delText>
        </w:r>
        <w:r w:rsidR="00C667D6" w:rsidDel="003D6938">
          <w:rPr>
            <w:rFonts w:cstheme="minorHAnsi"/>
          </w:rPr>
          <w:delText>s</w:delText>
        </w:r>
        <w:r w:rsidR="00D45895" w:rsidDel="003D6938">
          <w:rPr>
            <w:rFonts w:cstheme="minorHAnsi"/>
          </w:rPr>
          <w:delText xml:space="preserve"> of </w:delText>
        </w:r>
        <w:r w:rsidR="00C667D6" w:rsidDel="003D6938">
          <w:rPr>
            <w:rFonts w:cstheme="minorHAnsi"/>
          </w:rPr>
          <w:delText xml:space="preserve">landscape </w:delText>
        </w:r>
        <w:r w:rsidR="00D45895" w:rsidDel="003D6938">
          <w:rPr>
            <w:rFonts w:cstheme="minorHAnsi"/>
          </w:rPr>
          <w:delText>maintenance</w:delText>
        </w:r>
        <w:r w:rsidR="002A1249" w:rsidDel="003D6938">
          <w:rPr>
            <w:rFonts w:cstheme="minorHAnsi"/>
          </w:rPr>
          <w:delText xml:space="preserve"> (Tables 1 &amp; 2)</w:delText>
        </w:r>
        <w:r w:rsidR="004A7687" w:rsidDel="003D6938">
          <w:rPr>
            <w:rFonts w:cstheme="minorHAnsi"/>
          </w:rPr>
          <w:delText xml:space="preserve"> that reflect disparities in housing recovery (Lewis et al. 2017)</w:delText>
        </w:r>
        <w:r w:rsidR="00D45895" w:rsidDel="003D6938">
          <w:rPr>
            <w:rFonts w:cstheme="minorHAnsi"/>
          </w:rPr>
          <w:delText>, illustrate</w:delText>
        </w:r>
        <w:r w:rsidR="00C667D6" w:rsidDel="003D6938">
          <w:rPr>
            <w:rFonts w:cstheme="minorHAnsi"/>
          </w:rPr>
          <w:delText>s</w:delText>
        </w:r>
        <w:r w:rsidR="00D45895" w:rsidDel="003D6938">
          <w:rPr>
            <w:rFonts w:cstheme="minorHAnsi"/>
          </w:rPr>
          <w:delText xml:space="preserve"> that</w:delText>
        </w:r>
        <w:r w:rsidR="004A7687" w:rsidDel="003D6938">
          <w:rPr>
            <w:rFonts w:cstheme="minorHAnsi"/>
          </w:rPr>
          <w:delText xml:space="preserve"> post-disaster </w:delText>
        </w:r>
        <w:r w:rsidR="004A7687" w:rsidRPr="0031744A" w:rsidDel="003D6938">
          <w:delText xml:space="preserve">land management </w:delText>
        </w:r>
        <w:r w:rsidR="004A7687" w:rsidDel="003D6938">
          <w:delText xml:space="preserve">has </w:delText>
        </w:r>
        <w:r w:rsidR="004A7687" w:rsidRPr="0031744A" w:rsidDel="003D6938">
          <w:delText>act</w:delText>
        </w:r>
        <w:r w:rsidR="004A7687" w:rsidDel="003D6938">
          <w:delText>ed</w:delText>
        </w:r>
        <w:r w:rsidR="004A7687" w:rsidRPr="0031744A" w:rsidDel="003D6938">
          <w:delText xml:space="preserve"> in conjunction with vacancy</w:delText>
        </w:r>
        <w:r w:rsidR="004A7687" w:rsidDel="003D6938">
          <w:delText xml:space="preserve"> and flooding to </w:delText>
        </w:r>
        <w:r w:rsidR="002A1249" w:rsidDel="003D6938">
          <w:delText xml:space="preserve">structure </w:delText>
        </w:r>
        <w:r w:rsidR="004A7687" w:rsidDel="003D6938">
          <w:delText xml:space="preserve">commensal rat demography across </w:delText>
        </w:r>
        <w:r w:rsidR="00BE046E" w:rsidDel="003D6938">
          <w:delText xml:space="preserve">post-Katrina </w:delText>
        </w:r>
        <w:r w:rsidR="004A7687" w:rsidDel="003D6938">
          <w:delText>New Orleans.</w:delText>
        </w:r>
      </w:del>
    </w:p>
    <w:p w14:paraId="2049CA9B" w14:textId="5D141EE7" w:rsidR="00F9021E" w:rsidRDefault="00F9021E" w:rsidP="0081065B">
      <w:pPr>
        <w:autoSpaceDE w:val="0"/>
        <w:autoSpaceDN w:val="0"/>
        <w:adjustRightInd w:val="0"/>
        <w:spacing w:after="0" w:line="360" w:lineRule="auto"/>
        <w:rPr>
          <w:rFonts w:cstheme="minorHAnsi"/>
        </w:rPr>
      </w:pPr>
    </w:p>
    <w:p w14:paraId="1003543C" w14:textId="3873AC67" w:rsidR="00BB0F04" w:rsidRPr="00EF58BF" w:rsidRDefault="00DA20A5" w:rsidP="0081065B">
      <w:pPr>
        <w:autoSpaceDE w:val="0"/>
        <w:autoSpaceDN w:val="0"/>
        <w:adjustRightInd w:val="0"/>
        <w:spacing w:after="0" w:line="360" w:lineRule="auto"/>
        <w:rPr>
          <w:rFonts w:ascii="Calibri" w:hAnsi="Calibri" w:cs="Calibri"/>
        </w:rPr>
      </w:pPr>
      <w:r w:rsidRPr="00EF58BF">
        <w:rPr>
          <w:rFonts w:cstheme="minorHAnsi"/>
          <w:bCs/>
          <w:color w:val="000000"/>
        </w:rPr>
        <w:t xml:space="preserve">This study demonstrates that </w:t>
      </w:r>
      <w:r w:rsidR="00BE046E" w:rsidRPr="00EF58BF">
        <w:rPr>
          <w:rFonts w:ascii="Calibri" w:hAnsi="Calibri" w:cs="Calibri"/>
        </w:rPr>
        <w:t>careful consideration of</w:t>
      </w:r>
      <w:r w:rsidR="00A4262A" w:rsidRPr="00EF58BF">
        <w:rPr>
          <w:rFonts w:ascii="Calibri" w:hAnsi="Calibri" w:cs="Calibri"/>
        </w:rPr>
        <w:t xml:space="preserve"> </w:t>
      </w:r>
      <w:r w:rsidR="00BE046E" w:rsidRPr="00EF58BF">
        <w:rPr>
          <w:rFonts w:ascii="Calibri" w:hAnsi="Calibri" w:cs="Calibri"/>
        </w:rPr>
        <w:t xml:space="preserve">social-ecological outcomes of disaster-driven disturbance, (re)settlement and land use can improve </w:t>
      </w:r>
      <w:r w:rsidR="00BE046E" w:rsidRPr="00EF58BF">
        <w:rPr>
          <w:rFonts w:cstheme="minorHAnsi"/>
          <w:bCs/>
          <w:color w:val="000000"/>
        </w:rPr>
        <w:t xml:space="preserve">disaster planning and recovery. </w:t>
      </w:r>
      <w:r w:rsidR="003B6642">
        <w:rPr>
          <w:rFonts w:cstheme="minorHAnsi"/>
          <w:bCs/>
          <w:color w:val="000000"/>
        </w:rPr>
        <w:t xml:space="preserve">Our findings highlight how </w:t>
      </w:r>
      <w:r w:rsidR="00473367">
        <w:rPr>
          <w:rFonts w:cstheme="minorHAnsi"/>
          <w:bCs/>
          <w:color w:val="000000"/>
        </w:rPr>
        <w:t xml:space="preserve">discriminatory and neglectful policies can coalesce to increase disparities in public health risk, where historically underserved communities </w:t>
      </w:r>
      <w:r w:rsidR="00EB6756">
        <w:rPr>
          <w:rFonts w:cstheme="minorHAnsi"/>
          <w:bCs/>
          <w:color w:val="000000"/>
        </w:rPr>
        <w:t xml:space="preserve">become </w:t>
      </w:r>
      <w:r w:rsidR="00473367">
        <w:rPr>
          <w:rFonts w:cstheme="minorHAnsi"/>
          <w:bCs/>
          <w:color w:val="000000"/>
        </w:rPr>
        <w:t>burdened with abandoned properties harbor</w:t>
      </w:r>
      <w:r w:rsidR="00EB6756">
        <w:rPr>
          <w:rFonts w:cstheme="minorHAnsi"/>
          <w:bCs/>
          <w:color w:val="000000"/>
        </w:rPr>
        <w:t>ing</w:t>
      </w:r>
      <w:r w:rsidR="00473367">
        <w:rPr>
          <w:rFonts w:cstheme="minorHAnsi"/>
          <w:bCs/>
          <w:color w:val="000000"/>
        </w:rPr>
        <w:t xml:space="preserve"> rats</w:t>
      </w:r>
      <w:r w:rsidR="00EB6756">
        <w:rPr>
          <w:rFonts w:cstheme="minorHAnsi"/>
          <w:bCs/>
          <w:color w:val="000000"/>
        </w:rPr>
        <w:t xml:space="preserve"> that can carry</w:t>
      </w:r>
      <w:r w:rsidR="00473367">
        <w:rPr>
          <w:rFonts w:cstheme="minorHAnsi"/>
          <w:bCs/>
          <w:color w:val="000000"/>
        </w:rPr>
        <w:t xml:space="preserve"> pathogens of human concern (Peterson et al. 2017, </w:t>
      </w:r>
      <w:r w:rsidR="008C77EE">
        <w:t xml:space="preserve">Eskew and Olival 2018, </w:t>
      </w:r>
      <w:r w:rsidR="00473367">
        <w:rPr>
          <w:rFonts w:cstheme="minorHAnsi"/>
          <w:bCs/>
          <w:color w:val="000000"/>
        </w:rPr>
        <w:t xml:space="preserve">Rael et al. 2018). </w:t>
      </w:r>
      <w:r w:rsidR="008C77EE">
        <w:rPr>
          <w:rFonts w:cstheme="minorHAnsi"/>
          <w:bCs/>
          <w:color w:val="000000"/>
        </w:rPr>
        <w:t xml:space="preserve"> Our work also </w:t>
      </w:r>
      <w:r w:rsidR="008C77EE" w:rsidRPr="0031744A">
        <w:t>point</w:t>
      </w:r>
      <w:r w:rsidR="008C77EE">
        <w:t>s</w:t>
      </w:r>
      <w:r w:rsidR="008C77EE" w:rsidRPr="0031744A">
        <w:t xml:space="preserve"> to the </w:t>
      </w:r>
      <w:r w:rsidR="0081065B">
        <w:t>possibility that</w:t>
      </w:r>
      <w:r w:rsidR="000751DB">
        <w:t xml:space="preserve"> </w:t>
      </w:r>
      <w:r w:rsidR="004E6EDF">
        <w:t xml:space="preserve">taking </w:t>
      </w:r>
      <w:r w:rsidR="000751DB">
        <w:t>proactive measures</w:t>
      </w:r>
      <w:r w:rsidR="008C77EE">
        <w:t xml:space="preserve"> like removing debris, razing blighted buildings, </w:t>
      </w:r>
      <w:r w:rsidR="000751DB">
        <w:t>and</w:t>
      </w:r>
      <w:r w:rsidR="008C77EE">
        <w:t xml:space="preserve"> mowing </w:t>
      </w:r>
      <w:r w:rsidR="000751DB">
        <w:t xml:space="preserve">vacant lots </w:t>
      </w:r>
      <w:r w:rsidR="0081065B">
        <w:t>can</w:t>
      </w:r>
      <w:r w:rsidR="008C77EE" w:rsidRPr="0031744A">
        <w:t xml:space="preserve"> </w:t>
      </w:r>
      <w:r w:rsidR="008C77EE">
        <w:t>reduc</w:t>
      </w:r>
      <w:r w:rsidR="004E6EDF">
        <w:t>e</w:t>
      </w:r>
      <w:r w:rsidR="008C77EE">
        <w:t xml:space="preserve"> </w:t>
      </w:r>
      <w:r w:rsidR="000751DB">
        <w:rPr>
          <w:rFonts w:cstheme="minorHAnsi"/>
          <w:bCs/>
          <w:color w:val="000000"/>
        </w:rPr>
        <w:t xml:space="preserve">pathogen exposure </w:t>
      </w:r>
      <w:r w:rsidR="008C77EE">
        <w:rPr>
          <w:rFonts w:cstheme="minorHAnsi"/>
          <w:bCs/>
          <w:color w:val="000000"/>
        </w:rPr>
        <w:t>risk</w:t>
      </w:r>
      <w:r w:rsidR="000751DB">
        <w:rPr>
          <w:rFonts w:cstheme="minorHAnsi"/>
          <w:bCs/>
          <w:color w:val="000000"/>
        </w:rPr>
        <w:t xml:space="preserve">. Further inquiry </w:t>
      </w:r>
      <w:r w:rsidR="001849F3" w:rsidRPr="00E87DEF">
        <w:rPr>
          <w:rFonts w:ascii="Calibri" w:hAnsi="Calibri" w:cs="Calibri"/>
        </w:rPr>
        <w:t>and development of ‘disaster ecology’ theory and tools (Rael et al. 2016)</w:t>
      </w:r>
      <w:r w:rsidR="001849F3">
        <w:rPr>
          <w:rFonts w:ascii="Calibri" w:hAnsi="Calibri" w:cs="Calibri"/>
        </w:rPr>
        <w:t xml:space="preserve"> could </w:t>
      </w:r>
      <w:r w:rsidR="001849F3" w:rsidRPr="00EF58BF">
        <w:rPr>
          <w:rFonts w:ascii="Calibri" w:hAnsi="Calibri" w:cs="Calibri"/>
        </w:rPr>
        <w:t>similarly guide the progression of decision-making across the disaster cycle</w:t>
      </w:r>
      <w:r w:rsidR="00EF58BF" w:rsidRPr="00EF58BF">
        <w:rPr>
          <w:rFonts w:ascii="Calibri" w:hAnsi="Calibri" w:cs="Calibri"/>
        </w:rPr>
        <w:t>,</w:t>
      </w:r>
      <w:r w:rsidR="001849F3" w:rsidRPr="00EF58BF">
        <w:rPr>
          <w:rFonts w:ascii="Calibri" w:hAnsi="Calibri" w:cs="Calibri"/>
        </w:rPr>
        <w:t xml:space="preserve"> from first-responders to municipal entitie</w:t>
      </w:r>
      <w:r w:rsidR="00BB0F04" w:rsidRPr="00EF58BF">
        <w:rPr>
          <w:rFonts w:ascii="Calibri" w:hAnsi="Calibri" w:cs="Calibri"/>
        </w:rPr>
        <w:t xml:space="preserve">s </w:t>
      </w:r>
      <w:r w:rsidR="00BB0F04" w:rsidRPr="00EF58BF">
        <w:t>(Corrigan 2006)</w:t>
      </w:r>
      <w:r w:rsidR="00BB0F04" w:rsidRPr="00EF58BF">
        <w:rPr>
          <w:rFonts w:ascii="Calibri" w:hAnsi="Calibri" w:cs="Calibri"/>
        </w:rPr>
        <w:t>, to establish successive lines of defense against public health threats.</w:t>
      </w:r>
      <w:r w:rsidR="00EF58BF" w:rsidRPr="00EF58BF">
        <w:rPr>
          <w:rFonts w:ascii="Calibri" w:hAnsi="Calibri" w:cs="Calibri"/>
        </w:rPr>
        <w:t xml:space="preserve"> This will </w:t>
      </w:r>
      <w:r w:rsidR="00BB0F04" w:rsidRPr="00EF58BF">
        <w:rPr>
          <w:rFonts w:ascii="Calibri" w:hAnsi="Calibri" w:cs="Calibri"/>
        </w:rPr>
        <w:t>better ensure that policies and responses</w:t>
      </w:r>
      <w:r w:rsidR="00EF58BF" w:rsidRPr="00EF58BF">
        <w:rPr>
          <w:rFonts w:ascii="Calibri" w:hAnsi="Calibri" w:cs="Calibri"/>
        </w:rPr>
        <w:t xml:space="preserve"> </w:t>
      </w:r>
      <w:r w:rsidR="00BB0F04" w:rsidRPr="00EF58BF">
        <w:rPr>
          <w:rFonts w:ascii="Calibri" w:hAnsi="Calibri" w:cs="Calibri"/>
        </w:rPr>
        <w:t xml:space="preserve">not only safeguard well-being, but also </w:t>
      </w:r>
      <w:r w:rsidR="0081065B">
        <w:rPr>
          <w:rFonts w:ascii="Calibri" w:hAnsi="Calibri" w:cs="Calibri"/>
        </w:rPr>
        <w:t xml:space="preserve">address </w:t>
      </w:r>
      <w:r w:rsidR="00BB0F04" w:rsidRPr="00EF58BF">
        <w:rPr>
          <w:rFonts w:ascii="Calibri" w:hAnsi="Calibri" w:cs="Calibri"/>
        </w:rPr>
        <w:t>legacies of sociocultural disparity</w:t>
      </w:r>
      <w:r w:rsidR="0034027E">
        <w:rPr>
          <w:rFonts w:ascii="Calibri" w:hAnsi="Calibri" w:cs="Calibri"/>
        </w:rPr>
        <w:t xml:space="preserve"> days to decades after a disaster</w:t>
      </w:r>
      <w:r w:rsidR="00BB0F04" w:rsidRPr="00EF58BF">
        <w:rPr>
          <w:rFonts w:ascii="Calibri" w:hAnsi="Calibri" w:cs="Calibri"/>
        </w:rPr>
        <w:t>.</w:t>
      </w:r>
    </w:p>
    <w:p w14:paraId="61725E59" w14:textId="485AD4A6" w:rsidR="0050426C" w:rsidRDefault="0050426C" w:rsidP="00B67B1F">
      <w:pPr>
        <w:spacing w:after="0" w:line="360" w:lineRule="auto"/>
        <w:rPr>
          <w:rFonts w:cstheme="minorHAnsi"/>
          <w:bCs/>
          <w:color w:val="000000"/>
        </w:rPr>
      </w:pPr>
    </w:p>
    <w:p w14:paraId="7EA183C5" w14:textId="028EDE35" w:rsidR="00CD6B7B" w:rsidRPr="001A226A" w:rsidRDefault="00CD6B7B" w:rsidP="00A159F2">
      <w:pPr>
        <w:spacing w:after="0" w:line="360" w:lineRule="auto"/>
        <w:rPr>
          <w:rFonts w:ascii="Arial" w:hAnsi="Arial" w:cs="Arial"/>
          <w:b/>
          <w:color w:val="000000"/>
        </w:rPr>
      </w:pPr>
      <w:r w:rsidRPr="001A226A">
        <w:rPr>
          <w:rFonts w:ascii="Arial" w:hAnsi="Arial" w:cs="Arial"/>
          <w:b/>
          <w:color w:val="000000"/>
        </w:rPr>
        <w:t>ACKNOWLEDGEMENTS</w:t>
      </w:r>
    </w:p>
    <w:p w14:paraId="0F9C1FAE" w14:textId="7F5FF82D" w:rsidR="00CD6B7B" w:rsidRPr="0063481F" w:rsidRDefault="00084EE4" w:rsidP="006E35A1">
      <w:pPr>
        <w:autoSpaceDE w:val="0"/>
        <w:autoSpaceDN w:val="0"/>
        <w:adjustRightInd w:val="0"/>
        <w:spacing w:line="360" w:lineRule="auto"/>
        <w:rPr>
          <w:rFonts w:cstheme="majorBidi"/>
          <w:color w:val="000000"/>
        </w:rPr>
      </w:pPr>
      <w:r>
        <w:t>We would like to thank t</w:t>
      </w:r>
      <w:r w:rsidR="00A159F2" w:rsidRPr="003D2C72">
        <w:t>he</w:t>
      </w:r>
      <w:r w:rsidR="00A159F2" w:rsidRPr="00ED16D9">
        <w:t xml:space="preserve"> Tulane-Xavier Center for Bioenvironmental Research</w:t>
      </w:r>
      <w:r>
        <w:t>,</w:t>
      </w:r>
      <w:r w:rsidR="00A159F2" w:rsidRPr="00ED16D9">
        <w:t xml:space="preserve"> the Tulane ByWater Institute</w:t>
      </w:r>
      <w:r>
        <w:t xml:space="preserve">, </w:t>
      </w:r>
      <w:r w:rsidR="00A159F2" w:rsidRPr="00ED16D9">
        <w:t xml:space="preserve">the National Science Foundation (BCS-0948993, BCS-1313703), </w:t>
      </w:r>
      <w:r w:rsidR="00A159F2">
        <w:t xml:space="preserve">and </w:t>
      </w:r>
      <w:r w:rsidR="00A159F2" w:rsidRPr="00ED16D9">
        <w:t>the Louisiana Board of Regents</w:t>
      </w:r>
      <w:r w:rsidR="00A159F2">
        <w:t xml:space="preserve"> </w:t>
      </w:r>
      <w:r w:rsidR="00A159F2" w:rsidRPr="00ED16D9">
        <w:t xml:space="preserve">for funding this work. We would also like to </w:t>
      </w:r>
      <w:r w:rsidR="00A159F2">
        <w:t xml:space="preserve">thank </w:t>
      </w:r>
      <w:r w:rsidR="00A159F2" w:rsidRPr="00ED16D9">
        <w:t xml:space="preserve">the following people for </w:t>
      </w:r>
      <w:r w:rsidR="00A159F2">
        <w:t>supporting the study</w:t>
      </w:r>
      <w:r w:rsidR="00A159F2" w:rsidRPr="00ED16D9">
        <w:t xml:space="preserve">: </w:t>
      </w:r>
      <w:r>
        <w:t xml:space="preserve">S. Meaux, </w:t>
      </w:r>
      <w:r w:rsidR="00A159F2" w:rsidRPr="008B47FC">
        <w:t xml:space="preserve">A. Lesen, </w:t>
      </w:r>
      <w:r w:rsidR="00A159F2">
        <w:t xml:space="preserve">J. Lewis, </w:t>
      </w:r>
      <w:r w:rsidR="00A159F2" w:rsidRPr="00ED16D9">
        <w:t xml:space="preserve">R. Hazen, T. Madere, </w:t>
      </w:r>
      <w:r w:rsidRPr="00ED16D9">
        <w:t>R. Rael</w:t>
      </w:r>
      <w:r>
        <w:t xml:space="preserve">, </w:t>
      </w:r>
      <w:r w:rsidRPr="00ED16D9">
        <w:t xml:space="preserve">W. Zipperer, </w:t>
      </w:r>
      <w:r w:rsidR="00A159F2" w:rsidRPr="00ED16D9">
        <w:t xml:space="preserve">F. Bauder, T. Barre, A. Balliviero, P. Smith, A. Gulachenski, E. Ruda, S. Piper, H. Rahn, S. Sugarman, R. Wang, H. Patel, </w:t>
      </w:r>
      <w:r w:rsidR="00A159F2">
        <w:t xml:space="preserve">A. Tun, </w:t>
      </w:r>
      <w:r w:rsidR="00A159F2" w:rsidRPr="00ED16D9">
        <w:t>S. Triplett, A. Powell, and J. Haydel.</w:t>
      </w:r>
    </w:p>
    <w:p w14:paraId="31280C73" w14:textId="65BF9DDD" w:rsidR="00417EA6" w:rsidRPr="0063481F" w:rsidRDefault="009C3634" w:rsidP="00E22873">
      <w:pPr>
        <w:pageBreakBefore/>
        <w:spacing w:after="0" w:line="360" w:lineRule="auto"/>
        <w:rPr>
          <w:rFonts w:cs="Times New Roman"/>
          <w:b/>
          <w:color w:val="000000"/>
        </w:rPr>
      </w:pPr>
      <w:r w:rsidRPr="009C3634">
        <w:rPr>
          <w:rFonts w:cs="Times New Roman"/>
          <w:b/>
          <w:color w:val="000000"/>
        </w:rPr>
        <w:lastRenderedPageBreak/>
        <w:t>REFERENCES</w:t>
      </w:r>
    </w:p>
    <w:p w14:paraId="59E060B9" w14:textId="03E88E5F" w:rsidR="00E60615" w:rsidRPr="00E60615" w:rsidRDefault="00E60615" w:rsidP="00CB2EDC">
      <w:pPr>
        <w:pStyle w:val="EndNoteBibliography"/>
        <w:spacing w:after="0"/>
        <w:ind w:left="720" w:hanging="720"/>
        <w:rPr>
          <w:rFonts w:asciiTheme="minorHAnsi" w:hAnsiTheme="minorHAnsi" w:cstheme="minorHAnsi"/>
        </w:rPr>
      </w:pPr>
      <w:r w:rsidRPr="00E60615">
        <w:rPr>
          <w:rFonts w:asciiTheme="minorHAnsi" w:hAnsiTheme="minorHAnsi" w:cstheme="minorHAnsi"/>
          <w:color w:val="222222"/>
          <w:shd w:val="clear" w:color="auto" w:fill="FFFFFF"/>
        </w:rPr>
        <w:t xml:space="preserve">Anderson, P., Charles-Dominique, T., Ernstson, H., Andersson, E., Goodness, J. and </w:t>
      </w:r>
      <w:r w:rsidR="000410A0">
        <w:rPr>
          <w:rFonts w:asciiTheme="minorHAnsi" w:hAnsiTheme="minorHAnsi" w:cstheme="minorHAnsi"/>
          <w:color w:val="222222"/>
          <w:shd w:val="clear" w:color="auto" w:fill="FFFFFF"/>
        </w:rPr>
        <w:t xml:space="preserve">T. </w:t>
      </w:r>
      <w:r w:rsidRPr="00E60615">
        <w:rPr>
          <w:rFonts w:asciiTheme="minorHAnsi" w:hAnsiTheme="minorHAnsi" w:cstheme="minorHAnsi"/>
          <w:color w:val="222222"/>
          <w:shd w:val="clear" w:color="auto" w:fill="FFFFFF"/>
        </w:rPr>
        <w:t>Elmqvist. 2020. Post-apartheid ecologies in the City of Cape Town: An examination of plant functional traits in relation to urban gradients. </w:t>
      </w:r>
      <w:r w:rsidRPr="00E60615">
        <w:rPr>
          <w:rFonts w:asciiTheme="minorHAnsi" w:hAnsiTheme="minorHAnsi" w:cstheme="minorHAnsi"/>
          <w:iCs/>
          <w:color w:val="222222"/>
          <w:shd w:val="clear" w:color="auto" w:fill="FFFFFF"/>
        </w:rPr>
        <w:t>Landscape and Urban Planning</w:t>
      </w:r>
      <w:r w:rsidRPr="00E60615">
        <w:rPr>
          <w:rFonts w:asciiTheme="minorHAnsi" w:hAnsiTheme="minorHAnsi" w:cstheme="minorHAnsi"/>
          <w:color w:val="222222"/>
          <w:shd w:val="clear" w:color="auto" w:fill="FFFFFF"/>
        </w:rPr>
        <w:t> </w:t>
      </w:r>
      <w:r w:rsidRPr="00E60615">
        <w:rPr>
          <w:rFonts w:asciiTheme="minorHAnsi" w:hAnsiTheme="minorHAnsi" w:cstheme="minorHAnsi"/>
          <w:b/>
          <w:iCs/>
          <w:color w:val="222222"/>
          <w:shd w:val="clear" w:color="auto" w:fill="FFFFFF"/>
        </w:rPr>
        <w:t>193</w:t>
      </w:r>
      <w:r>
        <w:rPr>
          <w:rFonts w:asciiTheme="minorHAnsi" w:hAnsiTheme="minorHAnsi" w:cstheme="minorHAnsi"/>
          <w:b/>
          <w:color w:val="222222"/>
          <w:shd w:val="clear" w:color="auto" w:fill="FFFFFF"/>
        </w:rPr>
        <w:t>:</w:t>
      </w:r>
      <w:r w:rsidRPr="00E60615">
        <w:rPr>
          <w:rFonts w:asciiTheme="minorHAnsi" w:hAnsiTheme="minorHAnsi" w:cstheme="minorHAnsi"/>
          <w:color w:val="222222"/>
          <w:shd w:val="clear" w:color="auto" w:fill="FFFFFF"/>
        </w:rPr>
        <w:t xml:space="preserve"> 103662.</w:t>
      </w:r>
    </w:p>
    <w:p w14:paraId="40EAD3CE" w14:textId="77777777" w:rsidR="003D6938" w:rsidRPr="003D6938" w:rsidRDefault="00417EA6" w:rsidP="003D6938">
      <w:pPr>
        <w:pStyle w:val="EndNoteBibliography"/>
        <w:spacing w:after="0"/>
        <w:ind w:left="720" w:hanging="720"/>
      </w:pPr>
      <w:r w:rsidRPr="0063481F">
        <w:rPr>
          <w:rFonts w:asciiTheme="minorHAnsi" w:hAnsiTheme="minorHAnsi" w:cs="Times New Roman"/>
        </w:rPr>
        <w:fldChar w:fldCharType="begin"/>
      </w:r>
      <w:r w:rsidRPr="0063481F">
        <w:rPr>
          <w:rFonts w:asciiTheme="minorHAnsi" w:hAnsiTheme="minorHAnsi" w:cs="Times New Roman"/>
        </w:rPr>
        <w:instrText xml:space="preserve"> ADDIN EN.REFLIST </w:instrText>
      </w:r>
      <w:r w:rsidRPr="0063481F">
        <w:rPr>
          <w:rFonts w:asciiTheme="minorHAnsi" w:hAnsiTheme="minorHAnsi" w:cs="Times New Roman"/>
        </w:rPr>
        <w:fldChar w:fldCharType="separate"/>
      </w:r>
      <w:bookmarkStart w:id="363" w:name="_ENREF_1"/>
      <w:r w:rsidR="003D6938" w:rsidRPr="003D6938">
        <w:t xml:space="preserve">Aplin, K. P., Brown, P.R., Jacob, J., Krebs, C.J. and Singleton, G.R. 2003. Field methods for rodent studies in Asia and the Indo-Pacific. Page 223 </w:t>
      </w:r>
      <w:r w:rsidR="003D6938" w:rsidRPr="003D6938">
        <w:rPr>
          <w:i/>
        </w:rPr>
        <w:t>in</w:t>
      </w:r>
      <w:r w:rsidR="003D6938" w:rsidRPr="003D6938">
        <w:t xml:space="preserve"> ACIAR, editor.</w:t>
      </w:r>
      <w:bookmarkEnd w:id="363"/>
    </w:p>
    <w:p w14:paraId="623656B5" w14:textId="77777777" w:rsidR="003D6938" w:rsidRPr="003D6938" w:rsidRDefault="003D6938" w:rsidP="003D6938">
      <w:pPr>
        <w:pStyle w:val="EndNoteBibliography"/>
        <w:spacing w:after="0"/>
        <w:ind w:left="720" w:hanging="720"/>
      </w:pPr>
      <w:bookmarkStart w:id="364" w:name="_ENREF_2"/>
      <w:r w:rsidRPr="003D6938">
        <w:t xml:space="preserve">Barnett, S. A., and M. M. Spencer. 1951. Feeding, Social Behaviour and Interspecific Competition in Wild Rats. Behaviour </w:t>
      </w:r>
      <w:r w:rsidRPr="003D6938">
        <w:rPr>
          <w:b/>
        </w:rPr>
        <w:t>3</w:t>
      </w:r>
      <w:r w:rsidRPr="003D6938">
        <w:t>:229-242.</w:t>
      </w:r>
      <w:bookmarkEnd w:id="364"/>
    </w:p>
    <w:p w14:paraId="5138B52B" w14:textId="77777777" w:rsidR="003D6938" w:rsidRPr="003D6938" w:rsidRDefault="003D6938" w:rsidP="003D6938">
      <w:pPr>
        <w:pStyle w:val="EndNoteBibliography"/>
        <w:spacing w:after="0"/>
        <w:ind w:left="720" w:hanging="720"/>
      </w:pPr>
      <w:bookmarkStart w:id="365" w:name="_ENREF_3"/>
      <w:r w:rsidRPr="003D6938">
        <w:t xml:space="preserve">Battersby, J. E., and J. J. D. Greenwood. 2004. Monitoring terrestrial mammals in the UK: past, present and future, using lessons from the bird world. Mammal Review </w:t>
      </w:r>
      <w:r w:rsidRPr="003D6938">
        <w:rPr>
          <w:b/>
        </w:rPr>
        <w:t>34</w:t>
      </w:r>
      <w:r w:rsidRPr="003D6938">
        <w:t>:3-29.</w:t>
      </w:r>
      <w:bookmarkEnd w:id="365"/>
    </w:p>
    <w:p w14:paraId="7690DFC0" w14:textId="77777777" w:rsidR="003D6938" w:rsidRPr="003D6938" w:rsidRDefault="003D6938" w:rsidP="003D6938">
      <w:pPr>
        <w:pStyle w:val="EndNoteBibliography"/>
        <w:spacing w:after="0"/>
        <w:ind w:left="720" w:hanging="720"/>
      </w:pPr>
      <w:bookmarkStart w:id="366" w:name="_ENREF_4"/>
      <w:r w:rsidRPr="003D6938">
        <w:t xml:space="preserve">Beauvais, G. P., and S. W. Buskirk. 1999. Modifying estimates of sampling effort to account for sprung traps. Wildlife Society Bulletin </w:t>
      </w:r>
      <w:r w:rsidRPr="003D6938">
        <w:rPr>
          <w:b/>
        </w:rPr>
        <w:t>27</w:t>
      </w:r>
      <w:r w:rsidRPr="003D6938">
        <w:t>:39-43.</w:t>
      </w:r>
      <w:bookmarkEnd w:id="366"/>
    </w:p>
    <w:p w14:paraId="45AF2073" w14:textId="77777777" w:rsidR="003D6938" w:rsidRPr="003D6938" w:rsidRDefault="003D6938" w:rsidP="003D6938">
      <w:pPr>
        <w:pStyle w:val="EndNoteBibliography"/>
        <w:spacing w:after="0"/>
        <w:ind w:left="720" w:hanging="720"/>
      </w:pPr>
      <w:bookmarkStart w:id="367" w:name="_ENREF_5"/>
      <w:r w:rsidRPr="003D6938">
        <w:t xml:space="preserve">Blackwell, G. L., M. A. Potter, and J. A. McLennan. 2002. Rodent density indices from tracking tunnels, snap-traps and Fenn traps: do they tell the same story? New Zealand Journal of Ecology </w:t>
      </w:r>
      <w:r w:rsidRPr="003D6938">
        <w:rPr>
          <w:b/>
        </w:rPr>
        <w:t>26</w:t>
      </w:r>
      <w:r w:rsidRPr="003D6938">
        <w:t>:43-51.</w:t>
      </w:r>
      <w:bookmarkEnd w:id="367"/>
    </w:p>
    <w:p w14:paraId="37F8D787" w14:textId="77777777" w:rsidR="003D6938" w:rsidRPr="003D6938" w:rsidRDefault="003D6938" w:rsidP="003D6938">
      <w:pPr>
        <w:pStyle w:val="EndNoteBibliography"/>
        <w:spacing w:after="0"/>
        <w:ind w:left="720" w:hanging="720"/>
      </w:pPr>
      <w:bookmarkStart w:id="368" w:name="_ENREF_6"/>
      <w:r w:rsidRPr="003D6938">
        <w:t xml:space="preserve">Burthe, S. J., X. Lambin, S. Telfer, A. Douglas, P. Beldomenico, A. Smith, and M. Begon. 2010. Individual growth rates in natural field vole, Microtus agrestis, populations exhibiting cyclic population dynamics. Oecologia </w:t>
      </w:r>
      <w:r w:rsidRPr="003D6938">
        <w:rPr>
          <w:b/>
        </w:rPr>
        <w:t>162</w:t>
      </w:r>
      <w:r w:rsidRPr="003D6938">
        <w:t>:653-661.</w:t>
      </w:r>
      <w:bookmarkEnd w:id="368"/>
    </w:p>
    <w:p w14:paraId="72355809" w14:textId="77777777" w:rsidR="003D6938" w:rsidRPr="003D6938" w:rsidRDefault="003D6938" w:rsidP="003D6938">
      <w:pPr>
        <w:pStyle w:val="EndNoteBibliography"/>
        <w:spacing w:after="0"/>
        <w:ind w:left="720" w:hanging="720"/>
      </w:pPr>
      <w:bookmarkStart w:id="369" w:name="_ENREF_7"/>
      <w:r w:rsidRPr="003D6938">
        <w:t xml:space="preserve">Cavia, R., G. R. Cueto, and O. V. Suarez. 2009. Changes in rodent communities according to the landscape structure in an urban ecosystem. Landscape Urb Plan </w:t>
      </w:r>
      <w:r w:rsidRPr="003D6938">
        <w:rPr>
          <w:b/>
        </w:rPr>
        <w:t>90</w:t>
      </w:r>
      <w:r w:rsidRPr="003D6938">
        <w:t>:11.</w:t>
      </w:r>
      <w:bookmarkEnd w:id="369"/>
    </w:p>
    <w:p w14:paraId="2C12F278" w14:textId="77777777" w:rsidR="003D6938" w:rsidRPr="003D6938" w:rsidRDefault="003D6938" w:rsidP="003D6938">
      <w:pPr>
        <w:pStyle w:val="EndNoteBibliography"/>
        <w:spacing w:after="0"/>
        <w:ind w:left="720" w:hanging="720"/>
      </w:pPr>
      <w:bookmarkStart w:id="370" w:name="_ENREF_8"/>
      <w:r w:rsidRPr="003D6938">
        <w:t xml:space="preserve">Chin, C.-S., J. Sorenson, J. B. Harris, W. P. Robins, R. C. Charles, R. R. Jean-Charles, J. Bullard, D. R. Webster, A. Kasarskis, P. Peluso, E. E. Paxinos, Y. Yamaichi, S. B. Calderwood, J. J. Mekalanos, E. E. Schadt, and M. K. Waldor. 2010. The Origin of the Haitian Cholera Outbreak Strain. New England Journal of Medicine </w:t>
      </w:r>
      <w:r w:rsidRPr="003D6938">
        <w:rPr>
          <w:b/>
        </w:rPr>
        <w:t>364</w:t>
      </w:r>
      <w:r w:rsidRPr="003D6938">
        <w:t>:33-42.</w:t>
      </w:r>
      <w:bookmarkEnd w:id="370"/>
    </w:p>
    <w:p w14:paraId="7F5112D9" w14:textId="77777777" w:rsidR="003D6938" w:rsidRPr="003D6938" w:rsidRDefault="003D6938" w:rsidP="003D6938">
      <w:pPr>
        <w:pStyle w:val="EndNoteBibliography"/>
        <w:spacing w:after="0"/>
        <w:ind w:left="720" w:hanging="720"/>
      </w:pPr>
      <w:bookmarkStart w:id="371" w:name="_ENREF_9"/>
      <w:r w:rsidRPr="003D6938">
        <w:t xml:space="preserve">Cross, R. W., B. Waffa, A. Freeman, C. Riegel, L. M. Moses, A. Bennett, D. Safronetz, E. R. Fischer, H. Feldmann, T. G. Voss, and D. G. Bausch. 2014. Old World hantaviruses in rodents in New Orleans, Louisiana. Am J Trop Med Hyg </w:t>
      </w:r>
      <w:r w:rsidRPr="003D6938">
        <w:rPr>
          <w:b/>
        </w:rPr>
        <w:t>90</w:t>
      </w:r>
      <w:r w:rsidRPr="003D6938">
        <w:t>:897-901.</w:t>
      </w:r>
      <w:bookmarkEnd w:id="371"/>
    </w:p>
    <w:p w14:paraId="7B9FBA14" w14:textId="77777777" w:rsidR="003D6938" w:rsidRPr="003D6938" w:rsidRDefault="003D6938" w:rsidP="003D6938">
      <w:pPr>
        <w:pStyle w:val="EndNoteBibliography"/>
        <w:spacing w:after="0"/>
        <w:ind w:left="720" w:hanging="720"/>
      </w:pPr>
      <w:bookmarkStart w:id="372" w:name="_ENREF_10"/>
      <w:r w:rsidRPr="003D6938">
        <w:t xml:space="preserve">Dénes, F. V., L. F. Silveira, and S. R. Beissinger. 2015. Estimating abundance of unmarked animal populations: accounting for imperfect detection and other sources of zero inflation. Methods in Ecology and Evolution </w:t>
      </w:r>
      <w:r w:rsidRPr="003D6938">
        <w:rPr>
          <w:b/>
        </w:rPr>
        <w:t>6</w:t>
      </w:r>
      <w:r w:rsidRPr="003D6938">
        <w:t>:543-556.</w:t>
      </w:r>
      <w:bookmarkEnd w:id="372"/>
    </w:p>
    <w:p w14:paraId="1602A8A2" w14:textId="77777777" w:rsidR="003D6938" w:rsidRPr="003D6938" w:rsidRDefault="003D6938" w:rsidP="003D6938">
      <w:pPr>
        <w:pStyle w:val="EndNoteBibliography"/>
        <w:spacing w:after="0"/>
        <w:ind w:left="720" w:hanging="720"/>
      </w:pPr>
      <w:bookmarkStart w:id="373" w:name="_ENREF_11"/>
      <w:r w:rsidRPr="003D6938">
        <w:t xml:space="preserve">Dickman, C. R., and C. P. Doncaster. 1989. The Ecology of Small Mammals in Urban Habitats .2. Demography and Dispersal. Journal of Animal Ecology </w:t>
      </w:r>
      <w:r w:rsidRPr="003D6938">
        <w:rPr>
          <w:b/>
        </w:rPr>
        <w:t>58</w:t>
      </w:r>
      <w:r w:rsidRPr="003D6938">
        <w:t>:119-127.</w:t>
      </w:r>
      <w:bookmarkEnd w:id="373"/>
    </w:p>
    <w:p w14:paraId="6BB74FCE" w14:textId="77777777" w:rsidR="003D6938" w:rsidRPr="003D6938" w:rsidRDefault="003D6938" w:rsidP="003D6938">
      <w:pPr>
        <w:pStyle w:val="EndNoteBibliography"/>
        <w:spacing w:after="0"/>
        <w:ind w:left="720" w:hanging="720"/>
      </w:pPr>
      <w:bookmarkStart w:id="374" w:name="_ENREF_12"/>
      <w:r w:rsidRPr="003D6938">
        <w:t xml:space="preserve">Elsner, J. B., J. P. Kossin, and T. H. Jagger. 2008. The increasing intensity of the strongest tropical cyclones. Nature (London) </w:t>
      </w:r>
      <w:r w:rsidRPr="003D6938">
        <w:rPr>
          <w:b/>
        </w:rPr>
        <w:t>455</w:t>
      </w:r>
      <w:r w:rsidRPr="003D6938">
        <w:t>:92-95.</w:t>
      </w:r>
      <w:bookmarkEnd w:id="374"/>
    </w:p>
    <w:p w14:paraId="545012DD" w14:textId="77777777" w:rsidR="003D6938" w:rsidRPr="003D6938" w:rsidRDefault="003D6938" w:rsidP="003D6938">
      <w:pPr>
        <w:pStyle w:val="EndNoteBibliography"/>
        <w:spacing w:after="0"/>
        <w:ind w:left="720" w:hanging="720"/>
      </w:pPr>
      <w:bookmarkStart w:id="375" w:name="_ENREF_13"/>
      <w:r w:rsidRPr="003D6938">
        <w:t xml:space="preserve">Eskew, E. A., and K. J. Olival. 2018. De-urbanization and Zoonotic Disease Risk. Ecohealth </w:t>
      </w:r>
      <w:r w:rsidRPr="003D6938">
        <w:rPr>
          <w:b/>
        </w:rPr>
        <w:t>15</w:t>
      </w:r>
      <w:r w:rsidRPr="003D6938">
        <w:t>:707-712.</w:t>
      </w:r>
      <w:bookmarkEnd w:id="375"/>
    </w:p>
    <w:p w14:paraId="1A01535F" w14:textId="77777777" w:rsidR="003D6938" w:rsidRPr="003D6938" w:rsidRDefault="003D6938" w:rsidP="003D6938">
      <w:pPr>
        <w:pStyle w:val="EndNoteBibliography"/>
        <w:spacing w:after="0"/>
        <w:ind w:left="720" w:hanging="720"/>
      </w:pPr>
      <w:bookmarkStart w:id="376" w:name="_ENREF_14"/>
      <w:r w:rsidRPr="003D6938">
        <w:t xml:space="preserve">Fiske, I., and R. Chandler. 2011. unmarked: An R Package for Fitting Hierarchical Models of Wildlife Occurrence and Abundance. 2011 </w:t>
      </w:r>
      <w:r w:rsidRPr="003D6938">
        <w:rPr>
          <w:b/>
        </w:rPr>
        <w:t>43</w:t>
      </w:r>
      <w:r w:rsidRPr="003D6938">
        <w:t>:23.</w:t>
      </w:r>
      <w:bookmarkEnd w:id="376"/>
    </w:p>
    <w:p w14:paraId="49C8BE5C" w14:textId="77777777" w:rsidR="003D6938" w:rsidRPr="003D6938" w:rsidRDefault="003D6938" w:rsidP="003D6938">
      <w:pPr>
        <w:pStyle w:val="EndNoteBibliography"/>
        <w:spacing w:after="0"/>
        <w:ind w:left="720" w:hanging="720"/>
      </w:pPr>
      <w:bookmarkStart w:id="377" w:name="_ENREF_15"/>
      <w:r w:rsidRPr="003D6938">
        <w:t>Gesch, D. B. 2006. Topography-based Analysis of Hurricane Katrina Inundation of New Orleans.</w:t>
      </w:r>
      <w:r w:rsidRPr="003D6938">
        <w:rPr>
          <w:i/>
        </w:rPr>
        <w:t>in</w:t>
      </w:r>
      <w:r w:rsidRPr="003D6938">
        <w:t xml:space="preserve"> G. Farris, G. Smith, M. Crane, C. Demas, L. Robbins, and D. Lavoie, editors. Science and the Storms: the USGS Response to the Hurricanes of 2005. U.S. Geological Survey.</w:t>
      </w:r>
      <w:bookmarkEnd w:id="377"/>
    </w:p>
    <w:p w14:paraId="4D747A07" w14:textId="77777777" w:rsidR="003D6938" w:rsidRPr="003D6938" w:rsidRDefault="003D6938" w:rsidP="003D6938">
      <w:pPr>
        <w:pStyle w:val="EndNoteBibliography"/>
        <w:spacing w:after="0"/>
        <w:ind w:left="720" w:hanging="720"/>
      </w:pPr>
      <w:bookmarkStart w:id="378" w:name="_ENREF_16"/>
      <w:r w:rsidRPr="003D6938">
        <w:t xml:space="preserve">Gotham, K. F., M. J. Blum, and R. Campanella. 2014. Toward a New Normal: Trauma, Diversity, and the New Orleans Urban Long-Term Research Area Exploratory (ULTRA-Ex) Project. Cities and the Environment (CATE) </w:t>
      </w:r>
      <w:r w:rsidRPr="003D6938">
        <w:rPr>
          <w:b/>
        </w:rPr>
        <w:t>7</w:t>
      </w:r>
      <w:r w:rsidRPr="003D6938">
        <w:t>.</w:t>
      </w:r>
      <w:bookmarkEnd w:id="378"/>
    </w:p>
    <w:p w14:paraId="0EF0E153" w14:textId="77777777" w:rsidR="003D6938" w:rsidRPr="003D6938" w:rsidRDefault="003D6938" w:rsidP="003D6938">
      <w:pPr>
        <w:pStyle w:val="EndNoteBibliography"/>
        <w:spacing w:after="0"/>
        <w:ind w:left="720" w:hanging="720"/>
      </w:pPr>
      <w:bookmarkStart w:id="379" w:name="_ENREF_17"/>
      <w:r w:rsidRPr="003D6938">
        <w:t xml:space="preserve">Heiberg, A. C., V. Sluydts, and H. Leirs. 2012. Uncovering the secret lives of sewer rats (Rattus norvegicus): movements, distribution and population dynamics revealed by a capture-mark-recapture study. Wildlife Research </w:t>
      </w:r>
      <w:r w:rsidRPr="003D6938">
        <w:rPr>
          <w:b/>
        </w:rPr>
        <w:t>39</w:t>
      </w:r>
      <w:r w:rsidRPr="003D6938">
        <w:t>:202-219.</w:t>
      </w:r>
      <w:bookmarkEnd w:id="379"/>
    </w:p>
    <w:p w14:paraId="52DF36C0" w14:textId="77777777" w:rsidR="003D6938" w:rsidRPr="003D6938" w:rsidRDefault="003D6938" w:rsidP="003D6938">
      <w:pPr>
        <w:pStyle w:val="EndNoteBibliography"/>
        <w:spacing w:after="0"/>
        <w:ind w:left="720" w:hanging="720"/>
      </w:pPr>
      <w:bookmarkStart w:id="380" w:name="_ENREF_18"/>
      <w:r w:rsidRPr="003D6938">
        <w:lastRenderedPageBreak/>
        <w:t xml:space="preserve">Himsworth, C., A. T. Feng, K. Parsons, T. Kerr, and D. Patrick. 2013a. Using experiential knowledge to understand urban rat ecology: A survey of Canadian pest control professionals. Urban Ecosystems </w:t>
      </w:r>
      <w:r w:rsidRPr="003D6938">
        <w:rPr>
          <w:b/>
        </w:rPr>
        <w:t>16</w:t>
      </w:r>
      <w:r w:rsidRPr="003D6938">
        <w:t>:341-350.</w:t>
      </w:r>
      <w:bookmarkEnd w:id="380"/>
    </w:p>
    <w:p w14:paraId="7D6316A5" w14:textId="77777777" w:rsidR="003D6938" w:rsidRPr="003D6938" w:rsidRDefault="003D6938" w:rsidP="003D6938">
      <w:pPr>
        <w:pStyle w:val="EndNoteBibliography"/>
        <w:spacing w:after="0"/>
        <w:ind w:left="720" w:hanging="720"/>
      </w:pPr>
      <w:bookmarkStart w:id="381" w:name="_ENREF_19"/>
      <w:r w:rsidRPr="003D6938">
        <w:t xml:space="preserve">Himsworth, C. G., J. Bidulka, K. L. Parsons, A. Y. Feng, P. Tang, C. M. Jardine, T. Kerr, S. Mak, J. Robinson, and D. M. Patrick. 2013b. Ecology of Leptospira interrogans in Norway rats (Rattus norvegicus) in an inner-city neighborhood of Vancouver, Canada. PLoS Negl Trop Dis </w:t>
      </w:r>
      <w:r w:rsidRPr="003D6938">
        <w:rPr>
          <w:b/>
        </w:rPr>
        <w:t>7</w:t>
      </w:r>
      <w:r w:rsidRPr="003D6938">
        <w:t>:e2270.</w:t>
      </w:r>
      <w:bookmarkEnd w:id="381"/>
    </w:p>
    <w:p w14:paraId="3B0E5DB7" w14:textId="77777777" w:rsidR="003D6938" w:rsidRPr="003D6938" w:rsidRDefault="003D6938" w:rsidP="003D6938">
      <w:pPr>
        <w:pStyle w:val="EndNoteBibliography"/>
        <w:spacing w:after="0"/>
        <w:ind w:left="720" w:hanging="720"/>
      </w:pPr>
      <w:bookmarkStart w:id="382" w:name="_ENREF_20"/>
      <w:r w:rsidRPr="003D6938">
        <w:t xml:space="preserve">Ims, R. A., J. A. Henden, and S. T. Killengreen. 2008. Collapsing population cycles. Trends in Ecology &amp; Evolution </w:t>
      </w:r>
      <w:r w:rsidRPr="003D6938">
        <w:rPr>
          <w:b/>
        </w:rPr>
        <w:t>23</w:t>
      </w:r>
      <w:r w:rsidRPr="003D6938">
        <w:t>:79-86.</w:t>
      </w:r>
      <w:bookmarkEnd w:id="382"/>
    </w:p>
    <w:p w14:paraId="7CBA5878" w14:textId="77777777" w:rsidR="003D6938" w:rsidRPr="003D6938" w:rsidRDefault="003D6938" w:rsidP="003D6938">
      <w:pPr>
        <w:pStyle w:val="EndNoteBibliography"/>
        <w:spacing w:after="0"/>
        <w:ind w:left="720" w:hanging="720"/>
      </w:pPr>
      <w:bookmarkStart w:id="383" w:name="_ENREF_21"/>
      <w:r w:rsidRPr="003D6938">
        <w:t xml:space="preserve">King, C. M., J. G. Innes, D. M. Gleeson, N. Fitzgerald, T. Winstanley, B. O’Brien, L. J. Bridgman, and N. R. Cox. 2011. Reinvasion by ship rats (Rattus rattus) of forest fragments after eradication. Biological Invasions </w:t>
      </w:r>
      <w:r w:rsidRPr="003D6938">
        <w:rPr>
          <w:b/>
        </w:rPr>
        <w:t>13</w:t>
      </w:r>
      <w:r w:rsidRPr="003D6938">
        <w:t>:2391-2408.</w:t>
      </w:r>
      <w:bookmarkEnd w:id="383"/>
    </w:p>
    <w:p w14:paraId="34AB70D3" w14:textId="77777777" w:rsidR="003D6938" w:rsidRPr="003D6938" w:rsidRDefault="003D6938" w:rsidP="003D6938">
      <w:pPr>
        <w:pStyle w:val="EndNoteBibliography"/>
        <w:spacing w:after="0"/>
        <w:ind w:left="720" w:hanging="720"/>
      </w:pPr>
      <w:bookmarkStart w:id="384" w:name="_ENREF_22"/>
      <w:r w:rsidRPr="003D6938">
        <w:t xml:space="preserve">Korpim, xe, E. ki, and C. J. Krebs. 1996. Predation and Population Cycles of Small Mammals. BioScience </w:t>
      </w:r>
      <w:r w:rsidRPr="003D6938">
        <w:rPr>
          <w:b/>
        </w:rPr>
        <w:t>46</w:t>
      </w:r>
      <w:r w:rsidRPr="003D6938">
        <w:t>:754-764.</w:t>
      </w:r>
      <w:bookmarkEnd w:id="384"/>
    </w:p>
    <w:p w14:paraId="4D148D89" w14:textId="77777777" w:rsidR="003D6938" w:rsidRPr="003D6938" w:rsidRDefault="003D6938" w:rsidP="003D6938">
      <w:pPr>
        <w:pStyle w:val="EndNoteBibliography"/>
        <w:spacing w:after="0"/>
        <w:ind w:left="720" w:hanging="720"/>
      </w:pPr>
      <w:bookmarkStart w:id="385" w:name="_ENREF_23"/>
      <w:r w:rsidRPr="003D6938">
        <w:t xml:space="preserve">Krishnamoorthy, K., P. Jambulingam, R. Natarajan, A. N. Shriram, P. K. Das, and S. C. Sehgal. 2005. Altered environment and risk of malaria outbreak in South Andaman, Andaman &amp; Nicobar Islands, India affected by tsunami disaster. Malaria Journal </w:t>
      </w:r>
      <w:r w:rsidRPr="003D6938">
        <w:rPr>
          <w:b/>
        </w:rPr>
        <w:t>4</w:t>
      </w:r>
      <w:r w:rsidRPr="003D6938">
        <w:t>.</w:t>
      </w:r>
      <w:bookmarkEnd w:id="385"/>
    </w:p>
    <w:p w14:paraId="05D8B6FC" w14:textId="77777777" w:rsidR="003D6938" w:rsidRPr="003D6938" w:rsidRDefault="003D6938" w:rsidP="003D6938">
      <w:pPr>
        <w:pStyle w:val="EndNoteBibliography"/>
        <w:spacing w:after="0"/>
        <w:ind w:left="720" w:hanging="720"/>
      </w:pPr>
      <w:bookmarkStart w:id="386" w:name="_ENREF_24"/>
      <w:r w:rsidRPr="003D6938">
        <w:t xml:space="preserve">Kumari, R., P. L. Joshi, S. Lal, and W. Shah. 2009. Management of malaria threat following tsunami in Andaman &amp; Nicobar Islands, India and impact of altered environment created by tsunami on malaria situation of the islands. Acta Tropica </w:t>
      </w:r>
      <w:r w:rsidRPr="003D6938">
        <w:rPr>
          <w:b/>
        </w:rPr>
        <w:t>112</w:t>
      </w:r>
      <w:r w:rsidRPr="003D6938">
        <w:t>:204-211.</w:t>
      </w:r>
      <w:bookmarkEnd w:id="386"/>
    </w:p>
    <w:p w14:paraId="0A64A7AA" w14:textId="77777777" w:rsidR="003D6938" w:rsidRPr="003D6938" w:rsidRDefault="003D6938" w:rsidP="003D6938">
      <w:pPr>
        <w:pStyle w:val="EndNoteBibliography"/>
        <w:spacing w:after="0"/>
        <w:ind w:left="720" w:hanging="720"/>
      </w:pPr>
      <w:bookmarkStart w:id="387" w:name="_ENREF_25"/>
      <w:r w:rsidRPr="003D6938">
        <w:t xml:space="preserve">Lambin, X., S. J. Petty, and J. L. MacKinnon. 2000. Cyclic dynamics in field vole populations and generalist predation. Journal of Animal Ecology </w:t>
      </w:r>
      <w:r w:rsidRPr="003D6938">
        <w:rPr>
          <w:b/>
        </w:rPr>
        <w:t>69</w:t>
      </w:r>
      <w:r w:rsidRPr="003D6938">
        <w:t>:106-118.</w:t>
      </w:r>
      <w:bookmarkEnd w:id="387"/>
    </w:p>
    <w:p w14:paraId="334D8EF9" w14:textId="77777777" w:rsidR="003D6938" w:rsidRPr="003D6938" w:rsidRDefault="003D6938" w:rsidP="003D6938">
      <w:pPr>
        <w:pStyle w:val="EndNoteBibliography"/>
        <w:spacing w:after="0"/>
        <w:ind w:left="720" w:hanging="720"/>
      </w:pPr>
      <w:bookmarkStart w:id="388" w:name="_ENREF_26"/>
      <w:r w:rsidRPr="003D6938">
        <w:t xml:space="preserve">Leaning, J., and D. Guha-Sapir. 2013. Natural disasters, armed conflict, and public health. N Engl J Med </w:t>
      </w:r>
      <w:r w:rsidRPr="003D6938">
        <w:rPr>
          <w:b/>
        </w:rPr>
        <w:t>369</w:t>
      </w:r>
      <w:r w:rsidRPr="003D6938">
        <w:t>:1836-1842.</w:t>
      </w:r>
      <w:bookmarkEnd w:id="388"/>
    </w:p>
    <w:p w14:paraId="17943049" w14:textId="77777777" w:rsidR="003D6938" w:rsidRPr="003D6938" w:rsidRDefault="003D6938" w:rsidP="003D6938">
      <w:pPr>
        <w:pStyle w:val="EndNoteBibliography"/>
        <w:spacing w:after="0"/>
        <w:ind w:left="720" w:hanging="720"/>
      </w:pPr>
      <w:bookmarkStart w:id="389" w:name="_ENREF_27"/>
      <w:r w:rsidRPr="003D6938">
        <w:t xml:space="preserve">LeDuc, J. W., G. A. Smith, and K. M. Johnson. 1984. Hantaan-like viruses from domestic rats captured in the United States. Am.J.Trop.Med.Hyg. </w:t>
      </w:r>
      <w:r w:rsidRPr="003D6938">
        <w:rPr>
          <w:b/>
        </w:rPr>
        <w:t>33</w:t>
      </w:r>
      <w:r w:rsidRPr="003D6938">
        <w:t>:992-998.</w:t>
      </w:r>
      <w:bookmarkEnd w:id="389"/>
    </w:p>
    <w:p w14:paraId="2E915D26" w14:textId="77777777" w:rsidR="003D6938" w:rsidRPr="003D6938" w:rsidRDefault="003D6938" w:rsidP="003D6938">
      <w:pPr>
        <w:pStyle w:val="EndNoteBibliography"/>
        <w:spacing w:after="0"/>
        <w:ind w:left="720" w:hanging="720"/>
      </w:pPr>
      <w:bookmarkStart w:id="390" w:name="_ENREF_28"/>
      <w:r w:rsidRPr="003D6938">
        <w:t xml:space="preserve">Lee, H. W., L. J. Baek, and K. M. Johnson. 1982. Isolation of Hantaan virus, the etiologic agent of Korean hemorrhagic fever, from wild urban rats. J.Infect.Dis. </w:t>
      </w:r>
      <w:r w:rsidRPr="003D6938">
        <w:rPr>
          <w:b/>
        </w:rPr>
        <w:t>146</w:t>
      </w:r>
      <w:r w:rsidRPr="003D6938">
        <w:t>:638-644.</w:t>
      </w:r>
      <w:bookmarkEnd w:id="390"/>
    </w:p>
    <w:p w14:paraId="2B333667" w14:textId="77777777" w:rsidR="003D6938" w:rsidRPr="003D6938" w:rsidRDefault="003D6938" w:rsidP="003D6938">
      <w:pPr>
        <w:pStyle w:val="EndNoteBibliography"/>
        <w:spacing w:after="0"/>
        <w:ind w:left="720" w:hanging="720"/>
      </w:pPr>
      <w:bookmarkStart w:id="391" w:name="_ENREF_29"/>
      <w:r w:rsidRPr="003D6938">
        <w:t xml:space="preserve">Lewis, J. A., W. C. Zipperer, H. Ernstson, B. Bernik, R. Hazen, T. Elmqvist, and M. J. Blum. 2017. Socioecological disparities in New Orleans following Hurricane Katrina. Ecosphere </w:t>
      </w:r>
      <w:r w:rsidRPr="003D6938">
        <w:rPr>
          <w:b/>
        </w:rPr>
        <w:t>8</w:t>
      </w:r>
      <w:r w:rsidRPr="003D6938">
        <w:t>.</w:t>
      </w:r>
      <w:bookmarkEnd w:id="391"/>
    </w:p>
    <w:p w14:paraId="62213B8D" w14:textId="77777777" w:rsidR="003D6938" w:rsidRPr="003D6938" w:rsidRDefault="003D6938" w:rsidP="003D6938">
      <w:pPr>
        <w:pStyle w:val="EndNoteBibliography"/>
        <w:spacing w:after="0"/>
        <w:ind w:left="720" w:hanging="720"/>
      </w:pPr>
      <w:bookmarkStart w:id="392" w:name="_ENREF_30"/>
      <w:r w:rsidRPr="003D6938">
        <w:t xml:space="preserve">Ligon, B. L. 2006. Infectious Diseases that Pose Specific Challenges After Natural Disasters: A Review. Seminars in Pediatric Infectious Diseases </w:t>
      </w:r>
      <w:r w:rsidRPr="003D6938">
        <w:rPr>
          <w:b/>
        </w:rPr>
        <w:t>17</w:t>
      </w:r>
      <w:r w:rsidRPr="003D6938">
        <w:t>:36-45.</w:t>
      </w:r>
      <w:bookmarkEnd w:id="392"/>
    </w:p>
    <w:p w14:paraId="1CB70952" w14:textId="77777777" w:rsidR="003D6938" w:rsidRPr="003D6938" w:rsidRDefault="003D6938" w:rsidP="003D6938">
      <w:pPr>
        <w:pStyle w:val="EndNoteBibliography"/>
        <w:spacing w:after="0"/>
        <w:ind w:left="720" w:hanging="720"/>
      </w:pPr>
      <w:bookmarkStart w:id="393" w:name="_ENREF_31"/>
      <w:r w:rsidRPr="003D6938">
        <w:t xml:space="preserve">Linscott, A. J. 2007. Natural disasters — a microbe's paradise. Clinical Microbiology Newsletter </w:t>
      </w:r>
      <w:r w:rsidRPr="003D6938">
        <w:rPr>
          <w:b/>
        </w:rPr>
        <w:t>29</w:t>
      </w:r>
      <w:r w:rsidRPr="003D6938">
        <w:t>:57-62.</w:t>
      </w:r>
      <w:bookmarkEnd w:id="393"/>
    </w:p>
    <w:p w14:paraId="73B67EE2" w14:textId="77777777" w:rsidR="003D6938" w:rsidRPr="003D6938" w:rsidRDefault="003D6938" w:rsidP="003D6938">
      <w:pPr>
        <w:pStyle w:val="EndNoteBibliography"/>
        <w:spacing w:after="0"/>
        <w:ind w:left="720" w:hanging="720"/>
      </w:pPr>
      <w:bookmarkStart w:id="394" w:name="_ENREF_32"/>
      <w:r w:rsidRPr="003D6938">
        <w:t>McGuire, B., T. Pizzuto, W. E. Bemis, and L. L. Getz. 2006. General Ecology of a Rural Population of Norway Rats (Rattus norvegicus) Based on Intensive Live Trapping. BIOONE.</w:t>
      </w:r>
      <w:bookmarkEnd w:id="394"/>
    </w:p>
    <w:p w14:paraId="128C1FFB" w14:textId="77777777" w:rsidR="003D6938" w:rsidRPr="003D6938" w:rsidRDefault="003D6938" w:rsidP="003D6938">
      <w:pPr>
        <w:pStyle w:val="EndNoteBibliography"/>
        <w:spacing w:after="0"/>
        <w:ind w:left="720" w:hanging="720"/>
      </w:pPr>
      <w:bookmarkStart w:id="395" w:name="_ENREF_33"/>
      <w:r w:rsidRPr="003D6938">
        <w:t xml:space="preserve">Murray, K. A., and P. Daszak. 2013. Human ecology in pathogenic landscapes: two hypotheses on how land use change drives viral emergence. Curr Opin Virol </w:t>
      </w:r>
      <w:r w:rsidRPr="003D6938">
        <w:rPr>
          <w:b/>
        </w:rPr>
        <w:t>3</w:t>
      </w:r>
      <w:r w:rsidRPr="003D6938">
        <w:t>:79-83.</w:t>
      </w:r>
      <w:bookmarkEnd w:id="395"/>
    </w:p>
    <w:p w14:paraId="18B8C61F" w14:textId="77777777" w:rsidR="003D6938" w:rsidRPr="003D6938" w:rsidRDefault="003D6938" w:rsidP="003D6938">
      <w:pPr>
        <w:pStyle w:val="EndNoteBibliography"/>
        <w:spacing w:after="0"/>
        <w:ind w:left="720" w:hanging="720"/>
      </w:pPr>
      <w:bookmarkStart w:id="396" w:name="_ENREF_34"/>
      <w:r w:rsidRPr="003D6938">
        <w:t xml:space="preserve">Oli, M. K., and F. S. Dobson. 1999. Population Cycles in Small Mammals: The Role of Age at Sexual Maturity. Oikos </w:t>
      </w:r>
      <w:r w:rsidRPr="003D6938">
        <w:rPr>
          <w:b/>
        </w:rPr>
        <w:t>86</w:t>
      </w:r>
      <w:r w:rsidRPr="003D6938">
        <w:t>:557-565.</w:t>
      </w:r>
      <w:bookmarkEnd w:id="396"/>
    </w:p>
    <w:p w14:paraId="29DF8DA5" w14:textId="77777777" w:rsidR="003D6938" w:rsidRPr="003D6938" w:rsidRDefault="003D6938" w:rsidP="003D6938">
      <w:pPr>
        <w:pStyle w:val="EndNoteBibliography"/>
        <w:spacing w:after="0"/>
        <w:ind w:left="720" w:hanging="720"/>
      </w:pPr>
      <w:bookmarkStart w:id="397" w:name="_ENREF_35"/>
      <w:r w:rsidRPr="003D6938">
        <w:t xml:space="preserve">Orata, F. D., P. S. Keim, and Y. Boucher. 2014. The 2010 cholera outbreak in Haiti: how science solved a controversy. PLoS Pathog </w:t>
      </w:r>
      <w:r w:rsidRPr="003D6938">
        <w:rPr>
          <w:b/>
        </w:rPr>
        <w:t>10</w:t>
      </w:r>
      <w:r w:rsidRPr="003D6938">
        <w:t>:e1003967.</w:t>
      </w:r>
      <w:bookmarkEnd w:id="397"/>
    </w:p>
    <w:p w14:paraId="29DD4ADB" w14:textId="77777777" w:rsidR="003D6938" w:rsidRPr="003D6938" w:rsidRDefault="003D6938" w:rsidP="003D6938">
      <w:pPr>
        <w:pStyle w:val="EndNoteBibliography"/>
        <w:spacing w:after="0"/>
        <w:ind w:left="720" w:hanging="720"/>
      </w:pPr>
      <w:bookmarkStart w:id="398" w:name="_ENREF_36"/>
      <w:r w:rsidRPr="003D6938">
        <w:t xml:space="preserve">Peig, J., and A. J. Green. 2009. New perspectives for estimating body condition from mass/length data: the scaled mass index as an alternative method. Oikos </w:t>
      </w:r>
      <w:r w:rsidRPr="003D6938">
        <w:rPr>
          <w:b/>
        </w:rPr>
        <w:t>118</w:t>
      </w:r>
      <w:r w:rsidRPr="003D6938">
        <w:t>:1883-1891.</w:t>
      </w:r>
      <w:bookmarkEnd w:id="398"/>
    </w:p>
    <w:p w14:paraId="65236B3B" w14:textId="77777777" w:rsidR="003D6938" w:rsidRPr="003D6938" w:rsidRDefault="003D6938" w:rsidP="003D6938">
      <w:pPr>
        <w:pStyle w:val="EndNoteBibliography"/>
        <w:spacing w:after="0"/>
        <w:ind w:left="720" w:hanging="720"/>
      </w:pPr>
      <w:bookmarkStart w:id="399" w:name="_ENREF_37"/>
      <w:r w:rsidRPr="003D6938">
        <w:t>Peterson, A. C., B. M. Ghersi, R. Campanella, C. Riegel, J. A. Lewis, and M. J. Blum. Rodent assemblage structure reflects socioecological mosaics of counter-urbanization across post-Katrina New Orleans. Landscape and Urban Planning.</w:t>
      </w:r>
      <w:bookmarkEnd w:id="399"/>
    </w:p>
    <w:p w14:paraId="47AC945A" w14:textId="77777777" w:rsidR="003D6938" w:rsidRPr="003D6938" w:rsidRDefault="003D6938" w:rsidP="003D6938">
      <w:pPr>
        <w:pStyle w:val="EndNoteBibliography"/>
        <w:spacing w:after="0"/>
        <w:ind w:left="720" w:hanging="720"/>
      </w:pPr>
      <w:bookmarkStart w:id="400" w:name="_ENREF_38"/>
      <w:r w:rsidRPr="003D6938">
        <w:t xml:space="preserve">Piarroux, R., R. Barrais, B. Faucher, R. Haus, M. Piarroux, J. Gaudart, R. Magloire, and D. Raoult. 2011. Understanding the cholera epidemic, Haiti. Emerging Infectious Diseases </w:t>
      </w:r>
      <w:r w:rsidRPr="003D6938">
        <w:rPr>
          <w:b/>
        </w:rPr>
        <w:t>17</w:t>
      </w:r>
      <w:r w:rsidRPr="003D6938">
        <w:t>:1161-1168.</w:t>
      </w:r>
      <w:bookmarkEnd w:id="400"/>
    </w:p>
    <w:p w14:paraId="76D93B58" w14:textId="77777777" w:rsidR="003D6938" w:rsidRPr="003D6938" w:rsidRDefault="003D6938" w:rsidP="003D6938">
      <w:pPr>
        <w:pStyle w:val="EndNoteBibliography"/>
        <w:spacing w:after="0"/>
        <w:ind w:left="720" w:hanging="720"/>
      </w:pPr>
      <w:bookmarkStart w:id="401" w:name="_ENREF_39"/>
      <w:r w:rsidRPr="003D6938">
        <w:rPr>
          <w:i/>
        </w:rPr>
        <w:t>Plyer, A.</w:t>
      </w:r>
      <w:r w:rsidRPr="003D6938">
        <w:t xml:space="preserve"> 2014. Facts for Features: Katrina Impact.</w:t>
      </w:r>
      <w:bookmarkEnd w:id="401"/>
    </w:p>
    <w:p w14:paraId="47795CE6" w14:textId="77777777" w:rsidR="003D6938" w:rsidRPr="003D6938" w:rsidRDefault="003D6938" w:rsidP="003D6938">
      <w:pPr>
        <w:pStyle w:val="EndNoteBibliography"/>
        <w:spacing w:after="0"/>
        <w:ind w:left="720" w:hanging="720"/>
      </w:pPr>
      <w:bookmarkStart w:id="402" w:name="_ENREF_40"/>
      <w:r w:rsidRPr="003D6938">
        <w:lastRenderedPageBreak/>
        <w:t>Rael, R. C., A. C. Peterson, B. M. Ghersi, J. Childs, and M. J. Blum. 2016. Disturbance, Reassembly, and Disease Risk in Socioecological Systems. Ecohealth.</w:t>
      </w:r>
      <w:bookmarkEnd w:id="402"/>
    </w:p>
    <w:p w14:paraId="5F563D08" w14:textId="77777777" w:rsidR="003D6938" w:rsidRPr="003D6938" w:rsidRDefault="003D6938" w:rsidP="003D6938">
      <w:pPr>
        <w:pStyle w:val="EndNoteBibliography"/>
        <w:spacing w:after="0"/>
        <w:ind w:left="720" w:hanging="720"/>
      </w:pPr>
      <w:bookmarkStart w:id="403" w:name="_ENREF_41"/>
      <w:r w:rsidRPr="003D6938">
        <w:t xml:space="preserve">Rahmstorf, S., and D. Coumou. 2011. Increase of extreme events in a warming world. Proceedings of the National Academy of Sciences of the United States of America </w:t>
      </w:r>
      <w:r w:rsidRPr="003D6938">
        <w:rPr>
          <w:b/>
        </w:rPr>
        <w:t>108</w:t>
      </w:r>
      <w:r w:rsidRPr="003D6938">
        <w:t>:17905-17909.</w:t>
      </w:r>
      <w:bookmarkEnd w:id="403"/>
    </w:p>
    <w:p w14:paraId="7ED1E366" w14:textId="77777777" w:rsidR="003D6938" w:rsidRPr="003D6938" w:rsidRDefault="003D6938" w:rsidP="003D6938">
      <w:pPr>
        <w:pStyle w:val="EndNoteBibliography"/>
        <w:spacing w:after="0"/>
        <w:ind w:left="720" w:hanging="720"/>
      </w:pPr>
      <w:bookmarkStart w:id="404" w:name="_ENREF_42"/>
      <w:r w:rsidRPr="003D6938">
        <w:t xml:space="preserve">Sarkar, R. 2006. Post Earthquake Debris Management - An Overview. Advances in Geosciences </w:t>
      </w:r>
      <w:r w:rsidRPr="003D6938">
        <w:rPr>
          <w:b/>
        </w:rPr>
        <w:t>9: Solid eath, Ocean Science &amp; Atmospheric Science</w:t>
      </w:r>
      <w:r w:rsidRPr="003D6938">
        <w:t>:11.</w:t>
      </w:r>
      <w:bookmarkEnd w:id="404"/>
    </w:p>
    <w:p w14:paraId="30B1C078" w14:textId="77777777" w:rsidR="003D6938" w:rsidRPr="003D6938" w:rsidRDefault="003D6938" w:rsidP="003D6938">
      <w:pPr>
        <w:pStyle w:val="EndNoteBibliography"/>
        <w:spacing w:after="0"/>
        <w:ind w:left="720" w:hanging="720"/>
      </w:pPr>
      <w:bookmarkStart w:id="405" w:name="_ENREF_43"/>
      <w:r w:rsidRPr="003D6938">
        <w:t xml:space="preserve">Savage, A. M., E. Youngsteadt, A. F. Ernst, S. A. Powers, R. R. Dunn, and S. D. Frank. 2018. Homogenizing an urban habitat mosaic: arthropod diversity declines in New York City parks after Super Storm Sandy. Ecol Appl </w:t>
      </w:r>
      <w:r w:rsidRPr="003D6938">
        <w:rPr>
          <w:b/>
        </w:rPr>
        <w:t>28</w:t>
      </w:r>
      <w:r w:rsidRPr="003D6938">
        <w:t>:225-236.</w:t>
      </w:r>
      <w:bookmarkEnd w:id="405"/>
    </w:p>
    <w:p w14:paraId="3C6475D8" w14:textId="77777777" w:rsidR="003D6938" w:rsidRPr="003D6938" w:rsidRDefault="003D6938" w:rsidP="003D6938">
      <w:pPr>
        <w:pStyle w:val="EndNoteBibliography"/>
        <w:spacing w:after="0"/>
        <w:ind w:left="720" w:hanging="720"/>
      </w:pPr>
      <w:bookmarkStart w:id="406" w:name="_ENREF_44"/>
      <w:r w:rsidRPr="003D6938">
        <w:t xml:space="preserve">Shultz, J. M. 2014. Perspectives on disaster public health and disaster behavioral health integration. Disaster Health </w:t>
      </w:r>
      <w:r w:rsidRPr="003D6938">
        <w:rPr>
          <w:b/>
        </w:rPr>
        <w:t>2</w:t>
      </w:r>
      <w:r w:rsidRPr="003D6938">
        <w:t>:69-74.</w:t>
      </w:r>
      <w:bookmarkEnd w:id="406"/>
    </w:p>
    <w:p w14:paraId="03B947BF" w14:textId="77777777" w:rsidR="003D6938" w:rsidRPr="003D6938" w:rsidRDefault="003D6938" w:rsidP="003D6938">
      <w:pPr>
        <w:pStyle w:val="EndNoteBibliography"/>
        <w:spacing w:after="0"/>
        <w:ind w:left="720" w:hanging="720"/>
      </w:pPr>
      <w:bookmarkStart w:id="407" w:name="_ENREF_45"/>
      <w:r w:rsidRPr="003D6938">
        <w:t xml:space="preserve">Sinclair, A. R. E., and C. J. Krebs. 2002. Complex numerical responses to top-down and bottom-up processes in vertebrate populations. Philosophical Transactions of the Royal Society of London Series B-Biological Sciences </w:t>
      </w:r>
      <w:r w:rsidRPr="003D6938">
        <w:rPr>
          <w:b/>
        </w:rPr>
        <w:t>357</w:t>
      </w:r>
      <w:r w:rsidRPr="003D6938">
        <w:t>:1221-1231.</w:t>
      </w:r>
      <w:bookmarkEnd w:id="407"/>
    </w:p>
    <w:p w14:paraId="7CA9BE85" w14:textId="77777777" w:rsidR="003D6938" w:rsidRPr="003D6938" w:rsidRDefault="003D6938" w:rsidP="003D6938">
      <w:pPr>
        <w:pStyle w:val="EndNoteBibliography"/>
        <w:spacing w:after="0"/>
        <w:ind w:left="720" w:hanging="720"/>
      </w:pPr>
      <w:bookmarkStart w:id="408" w:name="_ENREF_46"/>
      <w:r w:rsidRPr="003D6938">
        <w:t xml:space="preserve">Sindato, C., E. Karimuribo, and L. E. Mboera. 2011. The epidemiology and socio-economic impact of rift valley fever epidemics in Tanzania: a review. Tanzan J Health Res </w:t>
      </w:r>
      <w:r w:rsidRPr="003D6938">
        <w:rPr>
          <w:b/>
        </w:rPr>
        <w:t>13</w:t>
      </w:r>
      <w:r w:rsidRPr="003D6938">
        <w:t>:305-318.</w:t>
      </w:r>
      <w:bookmarkEnd w:id="408"/>
    </w:p>
    <w:p w14:paraId="073D7352" w14:textId="77777777" w:rsidR="003D6938" w:rsidRPr="003D6938" w:rsidRDefault="003D6938" w:rsidP="003D6938">
      <w:pPr>
        <w:pStyle w:val="EndNoteBibliography"/>
        <w:spacing w:after="0"/>
        <w:ind w:left="720" w:hanging="720"/>
      </w:pPr>
      <w:bookmarkStart w:id="409" w:name="_ENREF_47"/>
      <w:r w:rsidRPr="003D6938">
        <w:t xml:space="preserve">Small, C., and R. J. Nicholls. 2003. A global analysis of human settlement in coastal zones. Journal of Coastal Research </w:t>
      </w:r>
      <w:r w:rsidRPr="003D6938">
        <w:rPr>
          <w:b/>
        </w:rPr>
        <w:t>19</w:t>
      </w:r>
      <w:r w:rsidRPr="003D6938">
        <w:t>:584-599.</w:t>
      </w:r>
      <w:bookmarkEnd w:id="409"/>
    </w:p>
    <w:p w14:paraId="01A3049B" w14:textId="77777777" w:rsidR="003D6938" w:rsidRPr="003D6938" w:rsidRDefault="003D6938" w:rsidP="003D6938">
      <w:pPr>
        <w:pStyle w:val="EndNoteBibliography"/>
        <w:spacing w:after="0"/>
        <w:ind w:left="720" w:hanging="720"/>
      </w:pPr>
      <w:bookmarkStart w:id="410" w:name="_ENREF_48"/>
      <w:r w:rsidRPr="003D6938">
        <w:t>Villafañe Isabel, E. G., R. Cavia, M. Victoria Vadell, V. Suárez Olga, and M. Busch. 2013. Differences in population parameters of Rattus norvegicus in urban and rural habitats of central Argentina. Page 187  mammalia.</w:t>
      </w:r>
      <w:bookmarkEnd w:id="410"/>
    </w:p>
    <w:p w14:paraId="1D5C6717" w14:textId="77777777" w:rsidR="003D6938" w:rsidRPr="003D6938" w:rsidRDefault="003D6938" w:rsidP="003D6938">
      <w:pPr>
        <w:pStyle w:val="EndNoteBibliography"/>
        <w:spacing w:after="0"/>
        <w:ind w:left="720" w:hanging="720"/>
      </w:pPr>
      <w:bookmarkStart w:id="411" w:name="_ENREF_49"/>
      <w:r w:rsidRPr="003D6938">
        <w:t xml:space="preserve">Watson, J. T., M. Gayer, and M. A. Connolly. 2007. Epidemics after natural disasters. Emerg Infect Dis </w:t>
      </w:r>
      <w:r w:rsidRPr="003D6938">
        <w:rPr>
          <w:b/>
        </w:rPr>
        <w:t>13</w:t>
      </w:r>
      <w:r w:rsidRPr="003D6938">
        <w:t>:1-5.</w:t>
      </w:r>
      <w:bookmarkEnd w:id="411"/>
    </w:p>
    <w:p w14:paraId="77112B2A" w14:textId="77777777" w:rsidR="003D6938" w:rsidRPr="003D6938" w:rsidRDefault="003D6938" w:rsidP="003D6938">
      <w:pPr>
        <w:pStyle w:val="EndNoteBibliography"/>
        <w:spacing w:after="0"/>
        <w:ind w:left="720" w:hanging="720"/>
      </w:pPr>
      <w:bookmarkStart w:id="412" w:name="_ENREF_50"/>
      <w:r w:rsidRPr="003D6938">
        <w:t xml:space="preserve">Weaver, S. C., and W. K. Reisen. 2010. Present and future arboviral threats. Antiviral Research </w:t>
      </w:r>
      <w:r w:rsidRPr="003D6938">
        <w:rPr>
          <w:b/>
        </w:rPr>
        <w:t>85</w:t>
      </w:r>
      <w:r w:rsidRPr="003D6938">
        <w:t>:328-345.</w:t>
      </w:r>
      <w:bookmarkEnd w:id="412"/>
    </w:p>
    <w:p w14:paraId="29AA8A24" w14:textId="77777777" w:rsidR="003D6938" w:rsidRPr="003D6938" w:rsidRDefault="003D6938" w:rsidP="003D6938">
      <w:pPr>
        <w:pStyle w:val="EndNoteBibliography"/>
        <w:spacing w:after="0"/>
        <w:ind w:left="720" w:hanging="720"/>
      </w:pPr>
      <w:bookmarkStart w:id="413" w:name="_ENREF_51"/>
      <w:r w:rsidRPr="003D6938">
        <w:t xml:space="preserve">Webster, P. J., G. J. Holland, J. A. Curry, and H. R. Chang. 2005. Changes in tropical cyclone number, duration, and intensity in a warming environment. Science (Washington D C) </w:t>
      </w:r>
      <w:r w:rsidRPr="003D6938">
        <w:rPr>
          <w:b/>
        </w:rPr>
        <w:t>309</w:t>
      </w:r>
      <w:r w:rsidRPr="003D6938">
        <w:t>:1844-1846,1838.</w:t>
      </w:r>
      <w:bookmarkEnd w:id="413"/>
    </w:p>
    <w:p w14:paraId="2B209B1A" w14:textId="77777777" w:rsidR="003D6938" w:rsidRPr="003D6938" w:rsidRDefault="003D6938" w:rsidP="003D6938">
      <w:pPr>
        <w:pStyle w:val="EndNoteBibliography"/>
        <w:spacing w:after="0"/>
        <w:ind w:left="720" w:hanging="720"/>
      </w:pPr>
      <w:bookmarkStart w:id="414" w:name="_ENREF_52"/>
      <w:r w:rsidRPr="003D6938">
        <w:t>Williams, B. K., J. D. Nichols, and M. J. Conroy. 2002. Analysis and Management of Animal Populations. Elsevier Science.</w:t>
      </w:r>
      <w:bookmarkEnd w:id="414"/>
    </w:p>
    <w:p w14:paraId="7F118963" w14:textId="77777777" w:rsidR="003D6938" w:rsidRPr="003D6938" w:rsidRDefault="003D6938" w:rsidP="003D6938">
      <w:pPr>
        <w:pStyle w:val="EndNoteBibliography"/>
        <w:spacing w:after="0"/>
        <w:ind w:left="720" w:hanging="720"/>
      </w:pPr>
      <w:bookmarkStart w:id="415" w:name="_ENREF_53"/>
      <w:r w:rsidRPr="003D6938">
        <w:t xml:space="preserve">Yaukey, P. 2012. Population changes of urban land birds in the three years following the hurricane Katrina flood. Natural Hazards: Journal of the International Society for the Prevention and Mitigation of Natural Hazards </w:t>
      </w:r>
      <w:r w:rsidRPr="003D6938">
        <w:rPr>
          <w:b/>
        </w:rPr>
        <w:t>61</w:t>
      </w:r>
      <w:r w:rsidRPr="003D6938">
        <w:t>:14.</w:t>
      </w:r>
      <w:bookmarkEnd w:id="415"/>
    </w:p>
    <w:p w14:paraId="230A7339" w14:textId="77777777" w:rsidR="003D6938" w:rsidRPr="003D6938" w:rsidRDefault="003D6938" w:rsidP="003D6938">
      <w:pPr>
        <w:pStyle w:val="EndNoteBibliography"/>
        <w:ind w:left="720" w:hanging="720"/>
      </w:pPr>
      <w:bookmarkStart w:id="416" w:name="_ENREF_54"/>
      <w:r w:rsidRPr="003D6938">
        <w:t xml:space="preserve">Zhang, M., K. Wang, Y. Wang, C. Guo, B. Li, and H. Huang. 2007. Recovery of a rodent community in an agro-ecosystem after flooding. Journal of Zoology </w:t>
      </w:r>
      <w:r w:rsidRPr="003D6938">
        <w:rPr>
          <w:b/>
        </w:rPr>
        <w:t>272</w:t>
      </w:r>
      <w:r w:rsidRPr="003D6938">
        <w:t>:138-147.</w:t>
      </w:r>
      <w:bookmarkEnd w:id="416"/>
    </w:p>
    <w:p w14:paraId="27CCAB92" w14:textId="0572E010" w:rsidR="001E154E" w:rsidRDefault="00417EA6" w:rsidP="002D3A0F">
      <w:pPr>
        <w:pageBreakBefore/>
        <w:spacing w:after="0" w:line="240" w:lineRule="auto"/>
      </w:pPr>
      <w:r w:rsidRPr="0063481F">
        <w:rPr>
          <w:rFonts w:cs="Times New Roman"/>
        </w:rPr>
        <w:lastRenderedPageBreak/>
        <w:fldChar w:fldCharType="end"/>
      </w:r>
      <w:r w:rsidR="001E154E" w:rsidRPr="005C7EB7">
        <w:rPr>
          <w:b/>
        </w:rPr>
        <w:t>Table 1.</w:t>
      </w:r>
      <w:r w:rsidR="001E154E">
        <w:t xml:space="preserve"> </w:t>
      </w:r>
      <w:r w:rsidR="00E82976" w:rsidRPr="005C7EB7">
        <w:rPr>
          <w:b/>
        </w:rPr>
        <w:t>Mean t</w:t>
      </w:r>
      <w:r w:rsidR="001E154E" w:rsidRPr="005C7EB7">
        <w:rPr>
          <w:b/>
        </w:rPr>
        <w:t>rap rate</w:t>
      </w:r>
      <w:r w:rsidR="0002769A">
        <w:rPr>
          <w:b/>
        </w:rPr>
        <w:t xml:space="preserve"> (top)</w:t>
      </w:r>
      <w:r w:rsidR="008927ED" w:rsidRPr="005C7EB7">
        <w:rPr>
          <w:b/>
        </w:rPr>
        <w:t xml:space="preserve"> </w:t>
      </w:r>
      <w:r w:rsidR="0002769A">
        <w:rPr>
          <w:b/>
        </w:rPr>
        <w:t>and population size estimates (bottom)</w:t>
      </w:r>
      <w:r w:rsidR="005C7EB7">
        <w:rPr>
          <w:b/>
        </w:rPr>
        <w:t xml:space="preserve"> with</w:t>
      </w:r>
      <w:r w:rsidR="0002769A">
        <w:rPr>
          <w:b/>
        </w:rPr>
        <w:t xml:space="preserve"> </w:t>
      </w:r>
      <w:r w:rsidR="00084EE4" w:rsidRPr="005C7EB7">
        <w:rPr>
          <w:b/>
        </w:rPr>
        <w:t>s</w:t>
      </w:r>
      <w:r w:rsidR="00B47B14" w:rsidRPr="005C7EB7">
        <w:rPr>
          <w:b/>
        </w:rPr>
        <w:t>tandard deviation</w:t>
      </w:r>
      <w:r w:rsidR="0002769A">
        <w:rPr>
          <w:b/>
        </w:rPr>
        <w:t>s</w:t>
      </w:r>
      <w:r w:rsidR="00B47B14" w:rsidRPr="005C7EB7">
        <w:rPr>
          <w:b/>
        </w:rPr>
        <w:t xml:space="preserve"> </w:t>
      </w:r>
      <w:r w:rsidR="00DC795D" w:rsidRPr="005C7EB7">
        <w:rPr>
          <w:b/>
        </w:rPr>
        <w:t xml:space="preserve">(in parenthesis) </w:t>
      </w:r>
      <w:r w:rsidR="001E154E" w:rsidRPr="005C7EB7">
        <w:rPr>
          <w:b/>
        </w:rPr>
        <w:t>by season and trapping area</w:t>
      </w:r>
      <w:r w:rsidR="00104E1C">
        <w:rPr>
          <w:b/>
        </w:rPr>
        <w:t>.</w:t>
      </w:r>
    </w:p>
    <w:p w14:paraId="71DED647" w14:textId="080F3C03" w:rsidR="001E154E" w:rsidRDefault="001E154E" w:rsidP="002D3A0F">
      <w:pPr>
        <w:spacing w:after="0" w:line="240" w:lineRule="auto"/>
      </w:pPr>
    </w:p>
    <w:p w14:paraId="4B7DF7E3" w14:textId="7B8140F2" w:rsidR="002D3A0F" w:rsidRDefault="002D3A0F" w:rsidP="002D3A0F">
      <w:pPr>
        <w:spacing w:after="0" w:line="240" w:lineRule="auto"/>
      </w:pPr>
    </w:p>
    <w:p w14:paraId="28A57043" w14:textId="77777777" w:rsidR="002D3A0F" w:rsidRDefault="002D3A0F" w:rsidP="002D3A0F">
      <w:pPr>
        <w:spacing w:after="0" w:line="240" w:lineRule="auto"/>
      </w:pPr>
    </w:p>
    <w:tbl>
      <w:tblPr>
        <w:tblStyle w:val="TableGrid"/>
        <w:tblW w:w="9450" w:type="dxa"/>
        <w:tblInd w:w="-185" w:type="dxa"/>
        <w:tblLook w:val="04A0" w:firstRow="1" w:lastRow="0" w:firstColumn="1" w:lastColumn="0" w:noHBand="0" w:noVBand="1"/>
      </w:tblPr>
      <w:tblGrid>
        <w:gridCol w:w="1800"/>
        <w:gridCol w:w="1260"/>
        <w:gridCol w:w="1260"/>
        <w:gridCol w:w="1260"/>
        <w:gridCol w:w="1260"/>
        <w:gridCol w:w="1350"/>
        <w:gridCol w:w="1260"/>
      </w:tblGrid>
      <w:tr w:rsidR="001D0411" w:rsidRPr="008F4727" w14:paraId="52DFC68B" w14:textId="77777777" w:rsidTr="005C7EB7">
        <w:trPr>
          <w:trHeight w:val="315"/>
        </w:trPr>
        <w:tc>
          <w:tcPr>
            <w:tcW w:w="1800" w:type="dxa"/>
            <w:noWrap/>
          </w:tcPr>
          <w:p w14:paraId="0CCF649F" w14:textId="77777777" w:rsidR="001D0411" w:rsidRPr="008F4727" w:rsidRDefault="001D0411" w:rsidP="006D24DE">
            <w:pPr>
              <w:keepNext/>
              <w:rPr>
                <w:b/>
                <w:bCs/>
              </w:rPr>
            </w:pPr>
          </w:p>
        </w:tc>
        <w:tc>
          <w:tcPr>
            <w:tcW w:w="2520" w:type="dxa"/>
            <w:gridSpan w:val="2"/>
            <w:noWrap/>
          </w:tcPr>
          <w:p w14:paraId="04571FE3" w14:textId="1CE052FD" w:rsidR="001D0411" w:rsidRPr="008F4727" w:rsidRDefault="001D0411" w:rsidP="008927ED">
            <w:pPr>
              <w:keepNext/>
              <w:jc w:val="center"/>
              <w:rPr>
                <w:b/>
                <w:bCs/>
              </w:rPr>
            </w:pPr>
            <w:r>
              <w:rPr>
                <w:b/>
                <w:bCs/>
              </w:rPr>
              <w:t>2014-2015</w:t>
            </w:r>
          </w:p>
        </w:tc>
        <w:tc>
          <w:tcPr>
            <w:tcW w:w="2520" w:type="dxa"/>
            <w:gridSpan w:val="2"/>
          </w:tcPr>
          <w:p w14:paraId="222E3C46" w14:textId="009FAA43" w:rsidR="001D0411" w:rsidRPr="008F4727" w:rsidRDefault="001D0411" w:rsidP="006D24DE">
            <w:pPr>
              <w:keepNext/>
              <w:jc w:val="center"/>
              <w:rPr>
                <w:b/>
                <w:bCs/>
              </w:rPr>
            </w:pPr>
            <w:r>
              <w:rPr>
                <w:b/>
                <w:bCs/>
              </w:rPr>
              <w:t>2015-2016</w:t>
            </w:r>
          </w:p>
        </w:tc>
        <w:tc>
          <w:tcPr>
            <w:tcW w:w="2610" w:type="dxa"/>
            <w:gridSpan w:val="2"/>
          </w:tcPr>
          <w:p w14:paraId="1C06FB34" w14:textId="3D988FE8" w:rsidR="001D0411" w:rsidRPr="008F4727" w:rsidRDefault="001D0411" w:rsidP="008927ED">
            <w:pPr>
              <w:keepNext/>
              <w:jc w:val="center"/>
              <w:rPr>
                <w:b/>
                <w:bCs/>
              </w:rPr>
            </w:pPr>
            <w:r>
              <w:rPr>
                <w:b/>
                <w:bCs/>
              </w:rPr>
              <w:t>2016-2017</w:t>
            </w:r>
          </w:p>
        </w:tc>
      </w:tr>
      <w:tr w:rsidR="001D0411" w:rsidRPr="008F4727" w14:paraId="333C869E" w14:textId="77777777" w:rsidTr="005C7EB7">
        <w:trPr>
          <w:trHeight w:val="315"/>
        </w:trPr>
        <w:tc>
          <w:tcPr>
            <w:tcW w:w="1800" w:type="dxa"/>
            <w:noWrap/>
            <w:hideMark/>
          </w:tcPr>
          <w:p w14:paraId="6DD0955D" w14:textId="10FDA0DD" w:rsidR="001D0411" w:rsidRPr="008F4727" w:rsidRDefault="001D0411" w:rsidP="006D24DE">
            <w:pPr>
              <w:keepNext/>
              <w:rPr>
                <w:b/>
                <w:bCs/>
              </w:rPr>
            </w:pPr>
            <w:r>
              <w:rPr>
                <w:b/>
                <w:bCs/>
              </w:rPr>
              <w:t>Trapping Area</w:t>
            </w:r>
          </w:p>
        </w:tc>
        <w:tc>
          <w:tcPr>
            <w:tcW w:w="1260" w:type="dxa"/>
            <w:noWrap/>
            <w:hideMark/>
          </w:tcPr>
          <w:p w14:paraId="75FF0CF0" w14:textId="77777777" w:rsidR="001D0411" w:rsidRPr="008F4727" w:rsidRDefault="001D0411" w:rsidP="006D24DE">
            <w:pPr>
              <w:keepNext/>
              <w:rPr>
                <w:b/>
                <w:bCs/>
              </w:rPr>
            </w:pPr>
            <w:r>
              <w:rPr>
                <w:b/>
                <w:bCs/>
              </w:rPr>
              <w:t>Summer</w:t>
            </w:r>
          </w:p>
        </w:tc>
        <w:tc>
          <w:tcPr>
            <w:tcW w:w="1260" w:type="dxa"/>
            <w:noWrap/>
            <w:hideMark/>
          </w:tcPr>
          <w:p w14:paraId="54A052A4" w14:textId="77777777" w:rsidR="001D0411" w:rsidRPr="008F4727" w:rsidRDefault="001D0411" w:rsidP="006D24DE">
            <w:pPr>
              <w:keepNext/>
              <w:rPr>
                <w:b/>
                <w:bCs/>
              </w:rPr>
            </w:pPr>
            <w:r>
              <w:rPr>
                <w:b/>
                <w:bCs/>
              </w:rPr>
              <w:t>Winter</w:t>
            </w:r>
          </w:p>
        </w:tc>
        <w:tc>
          <w:tcPr>
            <w:tcW w:w="1260" w:type="dxa"/>
            <w:noWrap/>
            <w:hideMark/>
          </w:tcPr>
          <w:p w14:paraId="258F365F" w14:textId="77777777" w:rsidR="001D0411" w:rsidRPr="008F4727" w:rsidRDefault="001D0411" w:rsidP="006D24DE">
            <w:pPr>
              <w:keepNext/>
              <w:rPr>
                <w:b/>
                <w:bCs/>
              </w:rPr>
            </w:pPr>
            <w:r>
              <w:rPr>
                <w:b/>
                <w:bCs/>
              </w:rPr>
              <w:t>Summer</w:t>
            </w:r>
          </w:p>
        </w:tc>
        <w:tc>
          <w:tcPr>
            <w:tcW w:w="1260" w:type="dxa"/>
            <w:noWrap/>
            <w:hideMark/>
          </w:tcPr>
          <w:p w14:paraId="0225975C" w14:textId="77777777" w:rsidR="001D0411" w:rsidRPr="008F4727" w:rsidRDefault="001D0411" w:rsidP="006D24DE">
            <w:pPr>
              <w:keepNext/>
              <w:rPr>
                <w:b/>
                <w:bCs/>
              </w:rPr>
            </w:pPr>
            <w:r>
              <w:rPr>
                <w:b/>
                <w:bCs/>
              </w:rPr>
              <w:t>Winter</w:t>
            </w:r>
          </w:p>
        </w:tc>
        <w:tc>
          <w:tcPr>
            <w:tcW w:w="1350" w:type="dxa"/>
            <w:noWrap/>
            <w:hideMark/>
          </w:tcPr>
          <w:p w14:paraId="772C446A" w14:textId="77777777" w:rsidR="001D0411" w:rsidRPr="008F4727" w:rsidRDefault="001D0411" w:rsidP="006D24DE">
            <w:pPr>
              <w:keepNext/>
              <w:rPr>
                <w:b/>
                <w:bCs/>
              </w:rPr>
            </w:pPr>
            <w:r>
              <w:rPr>
                <w:b/>
                <w:bCs/>
              </w:rPr>
              <w:t>Summer</w:t>
            </w:r>
          </w:p>
        </w:tc>
        <w:tc>
          <w:tcPr>
            <w:tcW w:w="1260" w:type="dxa"/>
            <w:noWrap/>
            <w:hideMark/>
          </w:tcPr>
          <w:p w14:paraId="784985DA" w14:textId="77777777" w:rsidR="001D0411" w:rsidRPr="008F4727" w:rsidRDefault="001D0411" w:rsidP="006D24DE">
            <w:pPr>
              <w:keepNext/>
              <w:rPr>
                <w:b/>
                <w:bCs/>
              </w:rPr>
            </w:pPr>
            <w:r>
              <w:rPr>
                <w:b/>
                <w:bCs/>
              </w:rPr>
              <w:t>Winter</w:t>
            </w:r>
          </w:p>
        </w:tc>
      </w:tr>
      <w:tr w:rsidR="001D0411" w:rsidRPr="008F4727" w14:paraId="3C59A761" w14:textId="77777777" w:rsidTr="005C7EB7">
        <w:trPr>
          <w:trHeight w:val="315"/>
        </w:trPr>
        <w:tc>
          <w:tcPr>
            <w:tcW w:w="1800" w:type="dxa"/>
            <w:noWrap/>
            <w:hideMark/>
          </w:tcPr>
          <w:p w14:paraId="340525BA" w14:textId="77777777" w:rsidR="001D0411" w:rsidRPr="008F4727" w:rsidRDefault="001D0411" w:rsidP="006D24DE">
            <w:pPr>
              <w:keepNext/>
            </w:pPr>
            <w:r w:rsidRPr="008F4727">
              <w:t>Bywater</w:t>
            </w:r>
          </w:p>
        </w:tc>
        <w:tc>
          <w:tcPr>
            <w:tcW w:w="1260" w:type="dxa"/>
            <w:noWrap/>
          </w:tcPr>
          <w:p w14:paraId="4485319A" w14:textId="5E2E160B" w:rsidR="001D0411" w:rsidRPr="008F4727" w:rsidRDefault="001D0411" w:rsidP="006D24DE">
            <w:pPr>
              <w:keepNext/>
            </w:pPr>
            <w:r>
              <w:t>0.76 (1.75)</w:t>
            </w:r>
          </w:p>
        </w:tc>
        <w:tc>
          <w:tcPr>
            <w:tcW w:w="1260" w:type="dxa"/>
            <w:noWrap/>
          </w:tcPr>
          <w:p w14:paraId="44CCC367" w14:textId="27AEFFD1" w:rsidR="001D0411" w:rsidRPr="008F4727" w:rsidRDefault="001D0411" w:rsidP="006D24DE">
            <w:pPr>
              <w:keepNext/>
            </w:pPr>
            <w:r>
              <w:t>0.46 (0.59)</w:t>
            </w:r>
          </w:p>
        </w:tc>
        <w:tc>
          <w:tcPr>
            <w:tcW w:w="1260" w:type="dxa"/>
            <w:noWrap/>
          </w:tcPr>
          <w:p w14:paraId="7E7113D1" w14:textId="0859B204" w:rsidR="001D0411" w:rsidRPr="008F4727" w:rsidRDefault="001D0411" w:rsidP="006D24DE">
            <w:pPr>
              <w:keepNext/>
            </w:pPr>
            <w:r>
              <w:t>1.51 (1.69)</w:t>
            </w:r>
          </w:p>
        </w:tc>
        <w:tc>
          <w:tcPr>
            <w:tcW w:w="1260" w:type="dxa"/>
            <w:noWrap/>
          </w:tcPr>
          <w:p w14:paraId="53122B1E" w14:textId="0EEA6CBE" w:rsidR="001D0411" w:rsidRPr="008F4727" w:rsidRDefault="001D0411" w:rsidP="006D24DE">
            <w:pPr>
              <w:keepNext/>
            </w:pPr>
            <w:r>
              <w:t>0.67 (0.94)</w:t>
            </w:r>
          </w:p>
        </w:tc>
        <w:tc>
          <w:tcPr>
            <w:tcW w:w="1350" w:type="dxa"/>
            <w:noWrap/>
          </w:tcPr>
          <w:p w14:paraId="7B0CF0D7" w14:textId="1F937462" w:rsidR="001D0411" w:rsidRPr="008F4727" w:rsidRDefault="001D0411" w:rsidP="006D24DE">
            <w:pPr>
              <w:keepNext/>
            </w:pPr>
            <w:r>
              <w:t>0.22 (0.47)</w:t>
            </w:r>
          </w:p>
        </w:tc>
        <w:tc>
          <w:tcPr>
            <w:tcW w:w="1260" w:type="dxa"/>
            <w:noWrap/>
          </w:tcPr>
          <w:p w14:paraId="3A806B3B" w14:textId="5BB4A171" w:rsidR="001D0411" w:rsidRPr="008F4727" w:rsidRDefault="001D0411" w:rsidP="006D24DE">
            <w:pPr>
              <w:keepNext/>
            </w:pPr>
            <w:r>
              <w:t>0.46 (1.45)</w:t>
            </w:r>
          </w:p>
        </w:tc>
      </w:tr>
      <w:tr w:rsidR="002B14DA" w:rsidRPr="008F4727" w14:paraId="1E9CB40E" w14:textId="77777777" w:rsidTr="00084EE4">
        <w:trPr>
          <w:trHeight w:val="315"/>
        </w:trPr>
        <w:tc>
          <w:tcPr>
            <w:tcW w:w="1800" w:type="dxa"/>
            <w:noWrap/>
          </w:tcPr>
          <w:p w14:paraId="787FDC25" w14:textId="77777777" w:rsidR="002B14DA" w:rsidRPr="008F4727" w:rsidRDefault="002B14DA" w:rsidP="006D24DE">
            <w:pPr>
              <w:keepNext/>
            </w:pPr>
          </w:p>
        </w:tc>
        <w:tc>
          <w:tcPr>
            <w:tcW w:w="1260" w:type="dxa"/>
            <w:noWrap/>
          </w:tcPr>
          <w:p w14:paraId="5C2D7877" w14:textId="1727DB49" w:rsidR="002B14DA" w:rsidRDefault="002B14DA" w:rsidP="006D24DE">
            <w:pPr>
              <w:keepNext/>
            </w:pPr>
            <w:r>
              <w:t>0.6</w:t>
            </w:r>
            <w:r w:rsidR="000D4E9E">
              <w:t>0</w:t>
            </w:r>
            <w:r w:rsidR="00F376ED">
              <w:t xml:space="preserve"> (1.58)</w:t>
            </w:r>
          </w:p>
        </w:tc>
        <w:tc>
          <w:tcPr>
            <w:tcW w:w="1260" w:type="dxa"/>
            <w:noWrap/>
          </w:tcPr>
          <w:p w14:paraId="57736557" w14:textId="0060C366" w:rsidR="002B14DA" w:rsidRDefault="002B14DA" w:rsidP="006D24DE">
            <w:pPr>
              <w:keepNext/>
            </w:pPr>
            <w:r>
              <w:t>0.4</w:t>
            </w:r>
            <w:r w:rsidR="000D4E9E">
              <w:t>0</w:t>
            </w:r>
            <w:r w:rsidR="003945E5">
              <w:t xml:space="preserve"> (0.52)</w:t>
            </w:r>
          </w:p>
        </w:tc>
        <w:tc>
          <w:tcPr>
            <w:tcW w:w="1260" w:type="dxa"/>
            <w:noWrap/>
          </w:tcPr>
          <w:p w14:paraId="01039AF8" w14:textId="5BA26746" w:rsidR="002B14DA" w:rsidRDefault="002B14DA" w:rsidP="006D24DE">
            <w:pPr>
              <w:keepNext/>
            </w:pPr>
            <w:r>
              <w:t>1.6</w:t>
            </w:r>
            <w:r w:rsidR="000D4E9E">
              <w:t>0</w:t>
            </w:r>
            <w:r w:rsidR="003945E5">
              <w:t xml:space="preserve"> (1.90)</w:t>
            </w:r>
          </w:p>
        </w:tc>
        <w:tc>
          <w:tcPr>
            <w:tcW w:w="1260" w:type="dxa"/>
            <w:noWrap/>
          </w:tcPr>
          <w:p w14:paraId="025CBFD7" w14:textId="48CA7BC7" w:rsidR="002B14DA" w:rsidRDefault="002B14DA" w:rsidP="006D24DE">
            <w:pPr>
              <w:keepNext/>
            </w:pPr>
            <w:r>
              <w:t>0.6</w:t>
            </w:r>
            <w:r w:rsidR="000D4E9E">
              <w:t>0</w:t>
            </w:r>
            <w:r w:rsidR="003945E5">
              <w:t xml:space="preserve"> (0.83)</w:t>
            </w:r>
          </w:p>
        </w:tc>
        <w:tc>
          <w:tcPr>
            <w:tcW w:w="1350" w:type="dxa"/>
            <w:noWrap/>
          </w:tcPr>
          <w:p w14:paraId="3B3840DF" w14:textId="328F916B" w:rsidR="002B14DA" w:rsidRDefault="00F376ED" w:rsidP="006D24DE">
            <w:pPr>
              <w:keepNext/>
            </w:pPr>
            <w:r>
              <w:t>0.4</w:t>
            </w:r>
            <w:r w:rsidR="000D4E9E">
              <w:t>0 (0.52)</w:t>
            </w:r>
          </w:p>
        </w:tc>
        <w:tc>
          <w:tcPr>
            <w:tcW w:w="1260" w:type="dxa"/>
            <w:noWrap/>
          </w:tcPr>
          <w:p w14:paraId="781D7EF7" w14:textId="66E2FE90" w:rsidR="002B14DA" w:rsidRDefault="00F376ED" w:rsidP="006D24DE">
            <w:pPr>
              <w:keepNext/>
            </w:pPr>
            <w:r>
              <w:t>0.4</w:t>
            </w:r>
            <w:r w:rsidR="000D4E9E">
              <w:t>0 (1.26)</w:t>
            </w:r>
          </w:p>
        </w:tc>
      </w:tr>
      <w:tr w:rsidR="001D0411" w:rsidRPr="008F4727" w14:paraId="1B1274C1" w14:textId="77777777" w:rsidTr="005C7EB7">
        <w:trPr>
          <w:trHeight w:val="315"/>
        </w:trPr>
        <w:tc>
          <w:tcPr>
            <w:tcW w:w="1800" w:type="dxa"/>
            <w:noWrap/>
            <w:hideMark/>
          </w:tcPr>
          <w:p w14:paraId="567708FB" w14:textId="77777777" w:rsidR="001D0411" w:rsidRPr="008F4727" w:rsidRDefault="001D0411" w:rsidP="006D24DE">
            <w:pPr>
              <w:keepNext/>
            </w:pPr>
            <w:r w:rsidRPr="008F4727">
              <w:t>French Quarter</w:t>
            </w:r>
          </w:p>
        </w:tc>
        <w:tc>
          <w:tcPr>
            <w:tcW w:w="1260" w:type="dxa"/>
            <w:noWrap/>
          </w:tcPr>
          <w:p w14:paraId="2FA06FBC" w14:textId="41EC7348" w:rsidR="001D0411" w:rsidRPr="008F4727" w:rsidRDefault="001D0411" w:rsidP="00B47B14">
            <w:pPr>
              <w:keepNext/>
            </w:pPr>
            <w:r>
              <w:t>--</w:t>
            </w:r>
          </w:p>
        </w:tc>
        <w:tc>
          <w:tcPr>
            <w:tcW w:w="1260" w:type="dxa"/>
            <w:noWrap/>
          </w:tcPr>
          <w:p w14:paraId="38EB3E03" w14:textId="7E309234" w:rsidR="001D0411" w:rsidRPr="008F4727" w:rsidRDefault="001D0411" w:rsidP="006D24DE">
            <w:pPr>
              <w:keepNext/>
            </w:pPr>
            <w:r>
              <w:t>1.17 (1.55)</w:t>
            </w:r>
          </w:p>
        </w:tc>
        <w:tc>
          <w:tcPr>
            <w:tcW w:w="1260" w:type="dxa"/>
            <w:noWrap/>
          </w:tcPr>
          <w:p w14:paraId="33B6D434" w14:textId="36AB1779" w:rsidR="001D0411" w:rsidRPr="008F4727" w:rsidRDefault="001D0411" w:rsidP="006D24DE">
            <w:pPr>
              <w:keepNext/>
            </w:pPr>
            <w:r>
              <w:t>1.61 (1.82)</w:t>
            </w:r>
          </w:p>
        </w:tc>
        <w:tc>
          <w:tcPr>
            <w:tcW w:w="1260" w:type="dxa"/>
            <w:noWrap/>
          </w:tcPr>
          <w:p w14:paraId="07F7A3F0" w14:textId="2B361A6E" w:rsidR="001D0411" w:rsidRPr="008F4727" w:rsidRDefault="001D0411" w:rsidP="006D24DE">
            <w:pPr>
              <w:keepNext/>
            </w:pPr>
            <w:r>
              <w:t>1.33 (2.65)</w:t>
            </w:r>
          </w:p>
        </w:tc>
        <w:tc>
          <w:tcPr>
            <w:tcW w:w="1350" w:type="dxa"/>
            <w:noWrap/>
          </w:tcPr>
          <w:p w14:paraId="4258E7E2" w14:textId="3137DBB7" w:rsidR="001D0411" w:rsidRPr="008F4727" w:rsidRDefault="001D0411" w:rsidP="006D24DE">
            <w:pPr>
              <w:keepNext/>
            </w:pPr>
            <w:r>
              <w:t>2.19 (4.47)</w:t>
            </w:r>
          </w:p>
        </w:tc>
        <w:tc>
          <w:tcPr>
            <w:tcW w:w="1260" w:type="dxa"/>
            <w:noWrap/>
          </w:tcPr>
          <w:p w14:paraId="67C49DB2" w14:textId="2F5D6F19" w:rsidR="001D0411" w:rsidRPr="008F4727" w:rsidRDefault="001D0411" w:rsidP="006D24DE">
            <w:pPr>
              <w:keepNext/>
            </w:pPr>
            <w:r>
              <w:t>2.50 (3.40)</w:t>
            </w:r>
          </w:p>
        </w:tc>
      </w:tr>
      <w:tr w:rsidR="002B14DA" w:rsidRPr="008F4727" w14:paraId="14E53645" w14:textId="77777777" w:rsidTr="00084EE4">
        <w:trPr>
          <w:trHeight w:val="315"/>
        </w:trPr>
        <w:tc>
          <w:tcPr>
            <w:tcW w:w="1800" w:type="dxa"/>
            <w:noWrap/>
          </w:tcPr>
          <w:p w14:paraId="747373C0" w14:textId="77777777" w:rsidR="002B14DA" w:rsidRPr="008F4727" w:rsidRDefault="002B14DA" w:rsidP="006D24DE">
            <w:pPr>
              <w:keepNext/>
            </w:pPr>
          </w:p>
        </w:tc>
        <w:tc>
          <w:tcPr>
            <w:tcW w:w="1260" w:type="dxa"/>
            <w:noWrap/>
          </w:tcPr>
          <w:p w14:paraId="0C2C80F8" w14:textId="3F8D66FA" w:rsidR="002B14DA" w:rsidRDefault="00F376ED" w:rsidP="00B47B14">
            <w:pPr>
              <w:keepNext/>
            </w:pPr>
            <w:r w:rsidRPr="003E4E9A">
              <w:t>--</w:t>
            </w:r>
          </w:p>
        </w:tc>
        <w:tc>
          <w:tcPr>
            <w:tcW w:w="1260" w:type="dxa"/>
            <w:noWrap/>
          </w:tcPr>
          <w:p w14:paraId="225C5315" w14:textId="1B34C0CD" w:rsidR="002B14DA" w:rsidRDefault="002B14DA" w:rsidP="006D24DE">
            <w:pPr>
              <w:keepNext/>
            </w:pPr>
            <w:r>
              <w:t>1.0</w:t>
            </w:r>
            <w:r w:rsidR="000D4E9E">
              <w:t>0</w:t>
            </w:r>
            <w:r w:rsidR="003945E5">
              <w:t xml:space="preserve"> (1.31)</w:t>
            </w:r>
          </w:p>
        </w:tc>
        <w:tc>
          <w:tcPr>
            <w:tcW w:w="1260" w:type="dxa"/>
            <w:noWrap/>
          </w:tcPr>
          <w:p w14:paraId="4AEC0DD1" w14:textId="5A1052AC" w:rsidR="002B14DA" w:rsidRDefault="002B14DA" w:rsidP="006D24DE">
            <w:pPr>
              <w:keepNext/>
            </w:pPr>
            <w:r>
              <w:t>1.63</w:t>
            </w:r>
            <w:r w:rsidR="003945E5">
              <w:t xml:space="preserve"> (1.69)</w:t>
            </w:r>
          </w:p>
        </w:tc>
        <w:tc>
          <w:tcPr>
            <w:tcW w:w="1260" w:type="dxa"/>
            <w:noWrap/>
          </w:tcPr>
          <w:p w14:paraId="5CDAE5D0" w14:textId="613CFE5D" w:rsidR="002B14DA" w:rsidRDefault="002B14DA" w:rsidP="006D24DE">
            <w:pPr>
              <w:keepNext/>
            </w:pPr>
            <w:r>
              <w:t>1.25</w:t>
            </w:r>
            <w:r w:rsidR="003945E5">
              <w:t xml:space="preserve"> (2.37)</w:t>
            </w:r>
          </w:p>
        </w:tc>
        <w:tc>
          <w:tcPr>
            <w:tcW w:w="1350" w:type="dxa"/>
            <w:noWrap/>
          </w:tcPr>
          <w:p w14:paraId="54AF4310" w14:textId="1AFC9F43" w:rsidR="002B14DA" w:rsidRDefault="00F376ED" w:rsidP="006D24DE">
            <w:pPr>
              <w:keepNext/>
            </w:pPr>
            <w:r>
              <w:t>1.63</w:t>
            </w:r>
            <w:r w:rsidR="000D4E9E">
              <w:t xml:space="preserve"> (3.11)</w:t>
            </w:r>
          </w:p>
        </w:tc>
        <w:tc>
          <w:tcPr>
            <w:tcW w:w="1260" w:type="dxa"/>
            <w:noWrap/>
          </w:tcPr>
          <w:p w14:paraId="62ACA93B" w14:textId="633B0C65" w:rsidR="002B14DA" w:rsidRDefault="00F376ED" w:rsidP="006D24DE">
            <w:pPr>
              <w:keepNext/>
            </w:pPr>
            <w:r>
              <w:t>2.25</w:t>
            </w:r>
            <w:r w:rsidR="000D4E9E">
              <w:t xml:space="preserve"> (3.06)</w:t>
            </w:r>
          </w:p>
        </w:tc>
      </w:tr>
      <w:tr w:rsidR="001D0411" w:rsidRPr="008F4727" w14:paraId="52285CC5" w14:textId="77777777" w:rsidTr="005C7EB7">
        <w:trPr>
          <w:trHeight w:val="315"/>
        </w:trPr>
        <w:tc>
          <w:tcPr>
            <w:tcW w:w="1800" w:type="dxa"/>
            <w:noWrap/>
            <w:hideMark/>
          </w:tcPr>
          <w:p w14:paraId="2E15C431" w14:textId="77777777" w:rsidR="001D0411" w:rsidRPr="008F4727" w:rsidRDefault="001D0411" w:rsidP="006D24DE">
            <w:pPr>
              <w:keepNext/>
            </w:pPr>
            <w:r w:rsidRPr="008F4727">
              <w:t>Gentilly</w:t>
            </w:r>
          </w:p>
        </w:tc>
        <w:tc>
          <w:tcPr>
            <w:tcW w:w="1260" w:type="dxa"/>
            <w:noWrap/>
          </w:tcPr>
          <w:p w14:paraId="1414487F" w14:textId="7075BE9B" w:rsidR="001D0411" w:rsidRPr="008F4727" w:rsidRDefault="001D0411" w:rsidP="006D24DE">
            <w:pPr>
              <w:keepNext/>
            </w:pPr>
            <w:r>
              <w:t>1.65 (1.92)</w:t>
            </w:r>
          </w:p>
        </w:tc>
        <w:tc>
          <w:tcPr>
            <w:tcW w:w="1260" w:type="dxa"/>
            <w:noWrap/>
          </w:tcPr>
          <w:p w14:paraId="692DE88E" w14:textId="2A9D370D" w:rsidR="001D0411" w:rsidRPr="008F4727" w:rsidRDefault="001D0411" w:rsidP="006D24DE">
            <w:pPr>
              <w:keepNext/>
            </w:pPr>
            <w:r>
              <w:t>0.84 (1.14)</w:t>
            </w:r>
          </w:p>
        </w:tc>
        <w:tc>
          <w:tcPr>
            <w:tcW w:w="1260" w:type="dxa"/>
            <w:noWrap/>
          </w:tcPr>
          <w:p w14:paraId="213F872C" w14:textId="16B27AFB" w:rsidR="001D0411" w:rsidRPr="008F4727" w:rsidRDefault="001D0411" w:rsidP="006D24DE">
            <w:pPr>
              <w:keepNext/>
            </w:pPr>
            <w:r>
              <w:t>1.21 (1.83)</w:t>
            </w:r>
          </w:p>
        </w:tc>
        <w:tc>
          <w:tcPr>
            <w:tcW w:w="1260" w:type="dxa"/>
            <w:noWrap/>
          </w:tcPr>
          <w:p w14:paraId="1D3178EE" w14:textId="34D658FC" w:rsidR="001D0411" w:rsidRPr="008F4727" w:rsidRDefault="001D0411" w:rsidP="006D24DE">
            <w:pPr>
              <w:keepNext/>
            </w:pPr>
            <w:r>
              <w:t>1.33 (2.20)</w:t>
            </w:r>
          </w:p>
        </w:tc>
        <w:tc>
          <w:tcPr>
            <w:tcW w:w="1350" w:type="dxa"/>
            <w:noWrap/>
          </w:tcPr>
          <w:p w14:paraId="0DF9030D" w14:textId="3DD07F46" w:rsidR="001D0411" w:rsidRPr="008F4727" w:rsidRDefault="001D0411" w:rsidP="006D24DE">
            <w:pPr>
              <w:keepNext/>
            </w:pPr>
            <w:r>
              <w:t>2.08 (2.86)</w:t>
            </w:r>
          </w:p>
        </w:tc>
        <w:tc>
          <w:tcPr>
            <w:tcW w:w="1260" w:type="dxa"/>
            <w:noWrap/>
          </w:tcPr>
          <w:p w14:paraId="24F6D33B" w14:textId="25F2A857" w:rsidR="001D0411" w:rsidRPr="008F4727" w:rsidRDefault="001D0411" w:rsidP="006D24DE">
            <w:pPr>
              <w:keepNext/>
            </w:pPr>
            <w:r>
              <w:t>0.56 (0.95)</w:t>
            </w:r>
          </w:p>
        </w:tc>
      </w:tr>
      <w:tr w:rsidR="002B14DA" w:rsidRPr="008F4727" w14:paraId="225CE948" w14:textId="77777777" w:rsidTr="00084EE4">
        <w:trPr>
          <w:trHeight w:val="315"/>
        </w:trPr>
        <w:tc>
          <w:tcPr>
            <w:tcW w:w="1800" w:type="dxa"/>
            <w:noWrap/>
          </w:tcPr>
          <w:p w14:paraId="1AA5D845" w14:textId="77777777" w:rsidR="002B14DA" w:rsidRPr="008F4727" w:rsidRDefault="002B14DA" w:rsidP="006D24DE">
            <w:pPr>
              <w:keepNext/>
            </w:pPr>
          </w:p>
        </w:tc>
        <w:tc>
          <w:tcPr>
            <w:tcW w:w="1260" w:type="dxa"/>
            <w:noWrap/>
          </w:tcPr>
          <w:p w14:paraId="67668636" w14:textId="16716477" w:rsidR="002B14DA" w:rsidRDefault="002B14DA" w:rsidP="006D24DE">
            <w:pPr>
              <w:keepNext/>
            </w:pPr>
            <w:r>
              <w:t>1.8</w:t>
            </w:r>
            <w:r w:rsidR="000D4E9E">
              <w:t>0</w:t>
            </w:r>
            <w:r w:rsidR="00F376ED">
              <w:t xml:space="preserve"> (2.04)</w:t>
            </w:r>
          </w:p>
        </w:tc>
        <w:tc>
          <w:tcPr>
            <w:tcW w:w="1260" w:type="dxa"/>
            <w:noWrap/>
          </w:tcPr>
          <w:p w14:paraId="6337B9D4" w14:textId="51D53A69" w:rsidR="002B14DA" w:rsidRDefault="002B14DA" w:rsidP="006D24DE">
            <w:pPr>
              <w:keepNext/>
            </w:pPr>
            <w:r>
              <w:t>0.9</w:t>
            </w:r>
            <w:r w:rsidR="000D4E9E">
              <w:t>0</w:t>
            </w:r>
            <w:r w:rsidR="003945E5">
              <w:t xml:space="preserve"> (1.29)</w:t>
            </w:r>
          </w:p>
        </w:tc>
        <w:tc>
          <w:tcPr>
            <w:tcW w:w="1260" w:type="dxa"/>
            <w:noWrap/>
          </w:tcPr>
          <w:p w14:paraId="6BE0EFA7" w14:textId="3E18E1FC" w:rsidR="002B14DA" w:rsidRDefault="002B14DA" w:rsidP="006D24DE">
            <w:pPr>
              <w:keepNext/>
            </w:pPr>
            <w:r>
              <w:t>1.2</w:t>
            </w:r>
            <w:r w:rsidR="000D4E9E">
              <w:t>0</w:t>
            </w:r>
            <w:r w:rsidR="003945E5">
              <w:t xml:space="preserve"> (1.99)</w:t>
            </w:r>
          </w:p>
        </w:tc>
        <w:tc>
          <w:tcPr>
            <w:tcW w:w="1260" w:type="dxa"/>
            <w:noWrap/>
          </w:tcPr>
          <w:p w14:paraId="2F56BA40" w14:textId="1AFB6D31" w:rsidR="002B14DA" w:rsidRDefault="002B14DA" w:rsidP="006D24DE">
            <w:pPr>
              <w:keepNext/>
            </w:pPr>
            <w:r>
              <w:t>1.5</w:t>
            </w:r>
            <w:r w:rsidR="000D4E9E">
              <w:t>0 (2.72)</w:t>
            </w:r>
          </w:p>
        </w:tc>
        <w:tc>
          <w:tcPr>
            <w:tcW w:w="1350" w:type="dxa"/>
            <w:noWrap/>
          </w:tcPr>
          <w:p w14:paraId="2D340856" w14:textId="0827B186" w:rsidR="002B14DA" w:rsidRDefault="00F376ED" w:rsidP="006D24DE">
            <w:pPr>
              <w:keepNext/>
            </w:pPr>
            <w:r>
              <w:t>1.70</w:t>
            </w:r>
            <w:r w:rsidR="000D4E9E">
              <w:t xml:space="preserve"> (2.00)</w:t>
            </w:r>
          </w:p>
        </w:tc>
        <w:tc>
          <w:tcPr>
            <w:tcW w:w="1260" w:type="dxa"/>
            <w:noWrap/>
          </w:tcPr>
          <w:p w14:paraId="403091FA" w14:textId="7562268F" w:rsidR="002B14DA" w:rsidRDefault="00F376ED" w:rsidP="006D24DE">
            <w:pPr>
              <w:keepNext/>
            </w:pPr>
            <w:r>
              <w:t>0.5</w:t>
            </w:r>
            <w:r w:rsidR="000D4E9E">
              <w:t>0 (0.85)</w:t>
            </w:r>
          </w:p>
        </w:tc>
      </w:tr>
      <w:tr w:rsidR="001D0411" w:rsidRPr="008F4727" w14:paraId="18E83BF0" w14:textId="77777777" w:rsidTr="005C7EB7">
        <w:trPr>
          <w:trHeight w:val="315"/>
        </w:trPr>
        <w:tc>
          <w:tcPr>
            <w:tcW w:w="1800" w:type="dxa"/>
            <w:noWrap/>
            <w:hideMark/>
          </w:tcPr>
          <w:p w14:paraId="717BE135" w14:textId="77777777" w:rsidR="001D0411" w:rsidRPr="008F4727" w:rsidRDefault="001D0411" w:rsidP="006D24DE">
            <w:pPr>
              <w:keepNext/>
            </w:pPr>
            <w:r w:rsidRPr="008F4727">
              <w:t>Lakeshore</w:t>
            </w:r>
          </w:p>
        </w:tc>
        <w:tc>
          <w:tcPr>
            <w:tcW w:w="1260" w:type="dxa"/>
            <w:noWrap/>
          </w:tcPr>
          <w:p w14:paraId="387BA0D2" w14:textId="61E9AFD5" w:rsidR="001D0411" w:rsidRPr="008F4727" w:rsidRDefault="001D0411" w:rsidP="006D24DE">
            <w:pPr>
              <w:keepNext/>
            </w:pPr>
            <w:r>
              <w:t>1.70 (2.25)</w:t>
            </w:r>
          </w:p>
        </w:tc>
        <w:tc>
          <w:tcPr>
            <w:tcW w:w="1260" w:type="dxa"/>
            <w:noWrap/>
          </w:tcPr>
          <w:p w14:paraId="79D567C9" w14:textId="1FC5C618" w:rsidR="001D0411" w:rsidRPr="008F4727" w:rsidRDefault="001D0411" w:rsidP="006D24DE">
            <w:pPr>
              <w:keepNext/>
            </w:pPr>
            <w:r>
              <w:t>0.99 (1.35)</w:t>
            </w:r>
          </w:p>
        </w:tc>
        <w:tc>
          <w:tcPr>
            <w:tcW w:w="1260" w:type="dxa"/>
            <w:noWrap/>
          </w:tcPr>
          <w:p w14:paraId="0AFB7F83" w14:textId="7FD45B7C" w:rsidR="001D0411" w:rsidRPr="008F4727" w:rsidRDefault="001D0411" w:rsidP="006D24DE">
            <w:pPr>
              <w:keepNext/>
            </w:pPr>
            <w:r>
              <w:t>2.35 (2.06)</w:t>
            </w:r>
          </w:p>
        </w:tc>
        <w:tc>
          <w:tcPr>
            <w:tcW w:w="1260" w:type="dxa"/>
            <w:noWrap/>
          </w:tcPr>
          <w:p w14:paraId="6D5770DF" w14:textId="156E3F9F" w:rsidR="001D0411" w:rsidRPr="008F4727" w:rsidRDefault="001D0411" w:rsidP="006D24DE">
            <w:pPr>
              <w:keepNext/>
            </w:pPr>
            <w:r>
              <w:t>1.34 (2.33)</w:t>
            </w:r>
          </w:p>
        </w:tc>
        <w:tc>
          <w:tcPr>
            <w:tcW w:w="1350" w:type="dxa"/>
            <w:noWrap/>
          </w:tcPr>
          <w:p w14:paraId="4E920243" w14:textId="0A30B701" w:rsidR="001D0411" w:rsidRPr="008F4727" w:rsidRDefault="001D0411" w:rsidP="006D24DE">
            <w:pPr>
              <w:keepNext/>
            </w:pPr>
            <w:r>
              <w:t>1.00 (0.98)</w:t>
            </w:r>
          </w:p>
        </w:tc>
        <w:tc>
          <w:tcPr>
            <w:tcW w:w="1260" w:type="dxa"/>
            <w:noWrap/>
          </w:tcPr>
          <w:p w14:paraId="526DA9DE" w14:textId="6E51E950" w:rsidR="001D0411" w:rsidRPr="008F4727" w:rsidRDefault="001D0411" w:rsidP="006D24DE">
            <w:pPr>
              <w:keepNext/>
            </w:pPr>
            <w:r>
              <w:t>0.31 (0.50)</w:t>
            </w:r>
          </w:p>
        </w:tc>
      </w:tr>
      <w:tr w:rsidR="002B14DA" w:rsidRPr="008F4727" w14:paraId="1A161366" w14:textId="77777777" w:rsidTr="00084EE4">
        <w:trPr>
          <w:trHeight w:val="315"/>
        </w:trPr>
        <w:tc>
          <w:tcPr>
            <w:tcW w:w="1800" w:type="dxa"/>
            <w:noWrap/>
          </w:tcPr>
          <w:p w14:paraId="6106CB80" w14:textId="77777777" w:rsidR="002B14DA" w:rsidRPr="008F4727" w:rsidRDefault="002B14DA" w:rsidP="006D24DE">
            <w:pPr>
              <w:keepNext/>
            </w:pPr>
          </w:p>
        </w:tc>
        <w:tc>
          <w:tcPr>
            <w:tcW w:w="1260" w:type="dxa"/>
            <w:noWrap/>
          </w:tcPr>
          <w:p w14:paraId="5CB9C923" w14:textId="2261A130" w:rsidR="002B14DA" w:rsidRDefault="002B14DA" w:rsidP="006D24DE">
            <w:pPr>
              <w:keepNext/>
            </w:pPr>
            <w:r>
              <w:t>1.7</w:t>
            </w:r>
            <w:r w:rsidR="000D4E9E">
              <w:t>0</w:t>
            </w:r>
            <w:r w:rsidR="00F376ED">
              <w:t xml:space="preserve"> (2.21)</w:t>
            </w:r>
          </w:p>
        </w:tc>
        <w:tc>
          <w:tcPr>
            <w:tcW w:w="1260" w:type="dxa"/>
            <w:noWrap/>
          </w:tcPr>
          <w:p w14:paraId="5E66232C" w14:textId="7C2EB05F" w:rsidR="002B14DA" w:rsidRDefault="002B14DA" w:rsidP="006D24DE">
            <w:pPr>
              <w:keepNext/>
            </w:pPr>
            <w:r>
              <w:t>1.0</w:t>
            </w:r>
            <w:r w:rsidR="000D4E9E">
              <w:t>0</w:t>
            </w:r>
            <w:r w:rsidR="003945E5">
              <w:t xml:space="preserve"> (1.33)</w:t>
            </w:r>
          </w:p>
        </w:tc>
        <w:tc>
          <w:tcPr>
            <w:tcW w:w="1260" w:type="dxa"/>
            <w:noWrap/>
          </w:tcPr>
          <w:p w14:paraId="0F603890" w14:textId="2E1A32BA" w:rsidR="002B14DA" w:rsidRDefault="002B14DA" w:rsidP="006D24DE">
            <w:pPr>
              <w:keepNext/>
            </w:pPr>
            <w:r>
              <w:t>2.1</w:t>
            </w:r>
            <w:r w:rsidR="000D4E9E">
              <w:t>0</w:t>
            </w:r>
            <w:r w:rsidR="003945E5">
              <w:t xml:space="preserve"> (1.79)</w:t>
            </w:r>
          </w:p>
        </w:tc>
        <w:tc>
          <w:tcPr>
            <w:tcW w:w="1260" w:type="dxa"/>
            <w:noWrap/>
          </w:tcPr>
          <w:p w14:paraId="79669D2A" w14:textId="3A98B9DB" w:rsidR="002B14DA" w:rsidRDefault="002B14DA" w:rsidP="006D24DE">
            <w:pPr>
              <w:keepNext/>
            </w:pPr>
            <w:r>
              <w:t>1.2</w:t>
            </w:r>
            <w:r w:rsidR="000D4E9E">
              <w:t>0 (2.10)</w:t>
            </w:r>
          </w:p>
        </w:tc>
        <w:tc>
          <w:tcPr>
            <w:tcW w:w="1350" w:type="dxa"/>
            <w:noWrap/>
          </w:tcPr>
          <w:p w14:paraId="70A83E94" w14:textId="75B4C251" w:rsidR="002B14DA" w:rsidRDefault="00F376ED" w:rsidP="006D24DE">
            <w:pPr>
              <w:keepNext/>
            </w:pPr>
            <w:r>
              <w:t>0.9</w:t>
            </w:r>
            <w:r w:rsidR="000D4E9E">
              <w:t>0 (0.88)</w:t>
            </w:r>
          </w:p>
        </w:tc>
        <w:tc>
          <w:tcPr>
            <w:tcW w:w="1260" w:type="dxa"/>
            <w:noWrap/>
          </w:tcPr>
          <w:p w14:paraId="0175AA62" w14:textId="1ADC3459" w:rsidR="002B14DA" w:rsidRDefault="00F376ED" w:rsidP="006D24DE">
            <w:pPr>
              <w:keepNext/>
            </w:pPr>
            <w:r>
              <w:t>0.3</w:t>
            </w:r>
            <w:r w:rsidR="000D4E9E">
              <w:t>0 (0.48)</w:t>
            </w:r>
          </w:p>
        </w:tc>
      </w:tr>
      <w:tr w:rsidR="001D0411" w:rsidRPr="008F4727" w14:paraId="1FCE9F04" w14:textId="77777777" w:rsidTr="005C7EB7">
        <w:trPr>
          <w:trHeight w:val="315"/>
        </w:trPr>
        <w:tc>
          <w:tcPr>
            <w:tcW w:w="1800" w:type="dxa"/>
            <w:noWrap/>
            <w:hideMark/>
          </w:tcPr>
          <w:p w14:paraId="20502222" w14:textId="77777777" w:rsidR="001D0411" w:rsidRPr="008F4727" w:rsidRDefault="001D0411" w:rsidP="006D24DE">
            <w:pPr>
              <w:keepNext/>
            </w:pPr>
            <w:r w:rsidRPr="008F4727">
              <w:t>Lakeview</w:t>
            </w:r>
          </w:p>
        </w:tc>
        <w:tc>
          <w:tcPr>
            <w:tcW w:w="1260" w:type="dxa"/>
            <w:noWrap/>
          </w:tcPr>
          <w:p w14:paraId="3D3A31D1" w14:textId="12AF5662" w:rsidR="001D0411" w:rsidRPr="008F4727" w:rsidRDefault="001D0411" w:rsidP="006D24DE">
            <w:pPr>
              <w:keepNext/>
            </w:pPr>
            <w:r>
              <w:t>0.45 (1.08)</w:t>
            </w:r>
          </w:p>
        </w:tc>
        <w:tc>
          <w:tcPr>
            <w:tcW w:w="1260" w:type="dxa"/>
            <w:noWrap/>
          </w:tcPr>
          <w:p w14:paraId="7C95F2FE" w14:textId="62E91190" w:rsidR="001D0411" w:rsidRPr="008F4727" w:rsidRDefault="001D0411" w:rsidP="006D24DE">
            <w:pPr>
              <w:keepNext/>
            </w:pPr>
            <w:r>
              <w:t>0.11 (0.36)</w:t>
            </w:r>
          </w:p>
        </w:tc>
        <w:tc>
          <w:tcPr>
            <w:tcW w:w="1260" w:type="dxa"/>
            <w:noWrap/>
          </w:tcPr>
          <w:p w14:paraId="1F97F2D6" w14:textId="63B8464B" w:rsidR="001D0411" w:rsidRPr="008F4727" w:rsidRDefault="001D0411" w:rsidP="006D24DE">
            <w:pPr>
              <w:keepNext/>
            </w:pPr>
            <w:r>
              <w:t>0.45 (1.08)</w:t>
            </w:r>
          </w:p>
        </w:tc>
        <w:tc>
          <w:tcPr>
            <w:tcW w:w="1260" w:type="dxa"/>
            <w:noWrap/>
          </w:tcPr>
          <w:p w14:paraId="234BB943" w14:textId="2A4CE50E" w:rsidR="001D0411" w:rsidRPr="008F4727" w:rsidRDefault="001D0411" w:rsidP="006D24DE">
            <w:pPr>
              <w:keepNext/>
            </w:pPr>
            <w:r>
              <w:t>0.85 (1.02)</w:t>
            </w:r>
          </w:p>
        </w:tc>
        <w:tc>
          <w:tcPr>
            <w:tcW w:w="1350" w:type="dxa"/>
            <w:noWrap/>
          </w:tcPr>
          <w:p w14:paraId="2B0EF7B0" w14:textId="0D7E3DC9" w:rsidR="001D0411" w:rsidRPr="008F4727" w:rsidRDefault="001D0411" w:rsidP="006D24DE">
            <w:pPr>
              <w:keepNext/>
            </w:pPr>
            <w:r>
              <w:t>2.63 (8.32)</w:t>
            </w:r>
          </w:p>
        </w:tc>
        <w:tc>
          <w:tcPr>
            <w:tcW w:w="1260" w:type="dxa"/>
            <w:noWrap/>
          </w:tcPr>
          <w:p w14:paraId="7840E530" w14:textId="281F060D" w:rsidR="001D0411" w:rsidRPr="008F4727" w:rsidRDefault="001D0411" w:rsidP="006D24DE">
            <w:pPr>
              <w:keepNext/>
            </w:pPr>
            <w:r>
              <w:t>0.34 (0.75)</w:t>
            </w:r>
          </w:p>
        </w:tc>
      </w:tr>
      <w:tr w:rsidR="002B14DA" w:rsidRPr="008F4727" w14:paraId="0CA45200" w14:textId="77777777" w:rsidTr="00084EE4">
        <w:trPr>
          <w:trHeight w:val="315"/>
        </w:trPr>
        <w:tc>
          <w:tcPr>
            <w:tcW w:w="1800" w:type="dxa"/>
            <w:noWrap/>
          </w:tcPr>
          <w:p w14:paraId="6575A9B3" w14:textId="77777777" w:rsidR="002B14DA" w:rsidRPr="008F4727" w:rsidRDefault="002B14DA" w:rsidP="006D24DE">
            <w:pPr>
              <w:keepNext/>
            </w:pPr>
          </w:p>
        </w:tc>
        <w:tc>
          <w:tcPr>
            <w:tcW w:w="1260" w:type="dxa"/>
            <w:noWrap/>
          </w:tcPr>
          <w:p w14:paraId="6DFC329C" w14:textId="71D563C6" w:rsidR="002B14DA" w:rsidRDefault="002B14DA" w:rsidP="006D24DE">
            <w:pPr>
              <w:keepNext/>
            </w:pPr>
            <w:r>
              <w:t>0.5</w:t>
            </w:r>
            <w:r w:rsidR="000D4E9E">
              <w:t>0</w:t>
            </w:r>
            <w:r w:rsidR="00F376ED">
              <w:t xml:space="preserve"> (1.27)</w:t>
            </w:r>
          </w:p>
        </w:tc>
        <w:tc>
          <w:tcPr>
            <w:tcW w:w="1260" w:type="dxa"/>
            <w:noWrap/>
          </w:tcPr>
          <w:p w14:paraId="7F2E6ACD" w14:textId="263131BC" w:rsidR="002B14DA" w:rsidRDefault="002B14DA" w:rsidP="006D24DE">
            <w:pPr>
              <w:keepNext/>
            </w:pPr>
            <w:r>
              <w:t>0.1</w:t>
            </w:r>
            <w:r w:rsidR="000D4E9E">
              <w:t>0</w:t>
            </w:r>
            <w:r w:rsidR="003945E5">
              <w:t xml:space="preserve"> (0.32)</w:t>
            </w:r>
          </w:p>
        </w:tc>
        <w:tc>
          <w:tcPr>
            <w:tcW w:w="1260" w:type="dxa"/>
            <w:noWrap/>
          </w:tcPr>
          <w:p w14:paraId="32C43C79" w14:textId="56C3BC43" w:rsidR="002B14DA" w:rsidRDefault="002B14DA" w:rsidP="006D24DE">
            <w:pPr>
              <w:keepNext/>
            </w:pPr>
            <w:r>
              <w:t>0.5</w:t>
            </w:r>
            <w:r w:rsidR="000D4E9E">
              <w:t>0</w:t>
            </w:r>
            <w:r w:rsidR="003945E5">
              <w:t xml:space="preserve"> (1.27)</w:t>
            </w:r>
          </w:p>
        </w:tc>
        <w:tc>
          <w:tcPr>
            <w:tcW w:w="1260" w:type="dxa"/>
            <w:noWrap/>
          </w:tcPr>
          <w:p w14:paraId="2D50CD7E" w14:textId="101EE439" w:rsidR="002B14DA" w:rsidRDefault="002B14DA" w:rsidP="006D24DE">
            <w:pPr>
              <w:keepNext/>
            </w:pPr>
            <w:r>
              <w:t>0.8</w:t>
            </w:r>
            <w:r w:rsidR="000D4E9E">
              <w:t>0 (1.03)</w:t>
            </w:r>
          </w:p>
        </w:tc>
        <w:tc>
          <w:tcPr>
            <w:tcW w:w="1350" w:type="dxa"/>
            <w:noWrap/>
          </w:tcPr>
          <w:p w14:paraId="0FE824F5" w14:textId="671885E2" w:rsidR="002B14DA" w:rsidRDefault="00F376ED" w:rsidP="006D24DE">
            <w:pPr>
              <w:keepNext/>
            </w:pPr>
            <w:r>
              <w:t>1.20</w:t>
            </w:r>
            <w:r w:rsidR="000D4E9E">
              <w:t xml:space="preserve"> (3.79)</w:t>
            </w:r>
          </w:p>
        </w:tc>
        <w:tc>
          <w:tcPr>
            <w:tcW w:w="1260" w:type="dxa"/>
            <w:noWrap/>
          </w:tcPr>
          <w:p w14:paraId="57DE77BC" w14:textId="3939A55C" w:rsidR="002B14DA" w:rsidRDefault="00F376ED" w:rsidP="006D24DE">
            <w:pPr>
              <w:keepNext/>
            </w:pPr>
            <w:r>
              <w:t>0.3</w:t>
            </w:r>
            <w:r w:rsidR="000D4E9E">
              <w:t>0 (0.67)</w:t>
            </w:r>
          </w:p>
        </w:tc>
      </w:tr>
      <w:tr w:rsidR="001D0411" w:rsidRPr="008F4727" w14:paraId="40F877E1" w14:textId="77777777" w:rsidTr="005C7EB7">
        <w:trPr>
          <w:trHeight w:val="315"/>
        </w:trPr>
        <w:tc>
          <w:tcPr>
            <w:tcW w:w="1800" w:type="dxa"/>
            <w:noWrap/>
            <w:hideMark/>
          </w:tcPr>
          <w:p w14:paraId="54B71120" w14:textId="717781B7" w:rsidR="001D0411" w:rsidRPr="008F4727" w:rsidRDefault="001D0411" w:rsidP="006D24DE">
            <w:pPr>
              <w:keepNext/>
            </w:pPr>
            <w:r w:rsidRPr="008F4727">
              <w:t>Lower 9</w:t>
            </w:r>
            <w:r w:rsidRPr="008C0CB8">
              <w:rPr>
                <w:vertAlign w:val="superscript"/>
              </w:rPr>
              <w:t>th</w:t>
            </w:r>
            <w:r>
              <w:t xml:space="preserve"> Ward</w:t>
            </w:r>
          </w:p>
        </w:tc>
        <w:tc>
          <w:tcPr>
            <w:tcW w:w="1260" w:type="dxa"/>
            <w:noWrap/>
          </w:tcPr>
          <w:p w14:paraId="0E18ED11" w14:textId="1024EEDA" w:rsidR="001D0411" w:rsidRPr="008F4727" w:rsidRDefault="001D0411" w:rsidP="006D24DE">
            <w:pPr>
              <w:keepNext/>
            </w:pPr>
            <w:r>
              <w:t>4.26 (4.83)</w:t>
            </w:r>
          </w:p>
        </w:tc>
        <w:tc>
          <w:tcPr>
            <w:tcW w:w="1260" w:type="dxa"/>
            <w:noWrap/>
          </w:tcPr>
          <w:p w14:paraId="6D4B62FD" w14:textId="4E4EB0C7" w:rsidR="001D0411" w:rsidRPr="008F4727" w:rsidRDefault="001D0411" w:rsidP="006D24DE">
            <w:pPr>
              <w:keepNext/>
            </w:pPr>
            <w:r>
              <w:t>3.05 (3.72)</w:t>
            </w:r>
          </w:p>
        </w:tc>
        <w:tc>
          <w:tcPr>
            <w:tcW w:w="1260" w:type="dxa"/>
            <w:noWrap/>
          </w:tcPr>
          <w:p w14:paraId="00217E7F" w14:textId="62B7A1BC" w:rsidR="001D0411" w:rsidRPr="008F4727" w:rsidRDefault="001D0411" w:rsidP="006D24DE">
            <w:pPr>
              <w:keepNext/>
            </w:pPr>
            <w:r>
              <w:t>4.56 (3.95)</w:t>
            </w:r>
          </w:p>
        </w:tc>
        <w:tc>
          <w:tcPr>
            <w:tcW w:w="1260" w:type="dxa"/>
            <w:noWrap/>
          </w:tcPr>
          <w:p w14:paraId="1FFE87E9" w14:textId="1D46F855" w:rsidR="001D0411" w:rsidRPr="008F4727" w:rsidRDefault="001D0411" w:rsidP="006D24DE">
            <w:pPr>
              <w:keepNext/>
            </w:pPr>
            <w:r>
              <w:t>3.68 (3.24)</w:t>
            </w:r>
          </w:p>
        </w:tc>
        <w:tc>
          <w:tcPr>
            <w:tcW w:w="1350" w:type="dxa"/>
            <w:noWrap/>
          </w:tcPr>
          <w:p w14:paraId="02B0AAD9" w14:textId="5D954681" w:rsidR="001D0411" w:rsidRPr="008F4727" w:rsidRDefault="001D0411" w:rsidP="006D24DE">
            <w:pPr>
              <w:keepNext/>
            </w:pPr>
            <w:r>
              <w:t>2.00 (1.80)</w:t>
            </w:r>
          </w:p>
        </w:tc>
        <w:tc>
          <w:tcPr>
            <w:tcW w:w="1260" w:type="dxa"/>
            <w:noWrap/>
          </w:tcPr>
          <w:p w14:paraId="4E970758" w14:textId="30897DDF" w:rsidR="001D0411" w:rsidRPr="008F4727" w:rsidRDefault="001D0411" w:rsidP="006D24DE">
            <w:pPr>
              <w:keepNext/>
            </w:pPr>
            <w:r>
              <w:t>3.91 (3.62)</w:t>
            </w:r>
          </w:p>
        </w:tc>
      </w:tr>
      <w:tr w:rsidR="002B14DA" w:rsidRPr="008F4727" w14:paraId="1C235F0B" w14:textId="77777777" w:rsidTr="00084EE4">
        <w:trPr>
          <w:trHeight w:val="315"/>
        </w:trPr>
        <w:tc>
          <w:tcPr>
            <w:tcW w:w="1800" w:type="dxa"/>
            <w:noWrap/>
          </w:tcPr>
          <w:p w14:paraId="522C6D58" w14:textId="77777777" w:rsidR="002B14DA" w:rsidRPr="008F4727" w:rsidRDefault="002B14DA" w:rsidP="006D24DE">
            <w:pPr>
              <w:keepNext/>
            </w:pPr>
          </w:p>
        </w:tc>
        <w:tc>
          <w:tcPr>
            <w:tcW w:w="1260" w:type="dxa"/>
            <w:noWrap/>
          </w:tcPr>
          <w:p w14:paraId="0D6BA5F5" w14:textId="1F89502C" w:rsidR="002B14DA" w:rsidRDefault="002B14DA" w:rsidP="006D24DE">
            <w:pPr>
              <w:keepNext/>
            </w:pPr>
            <w:r>
              <w:t>5.5</w:t>
            </w:r>
            <w:r w:rsidR="000D4E9E">
              <w:t>0</w:t>
            </w:r>
            <w:r w:rsidR="00F376ED">
              <w:t xml:space="preserve"> (7.11)</w:t>
            </w:r>
          </w:p>
        </w:tc>
        <w:tc>
          <w:tcPr>
            <w:tcW w:w="1260" w:type="dxa"/>
            <w:noWrap/>
          </w:tcPr>
          <w:p w14:paraId="75CA6B70" w14:textId="484DD1A3" w:rsidR="002B14DA" w:rsidRDefault="002B14DA" w:rsidP="006D24DE">
            <w:pPr>
              <w:keepNext/>
            </w:pPr>
            <w:r>
              <w:t>2.7</w:t>
            </w:r>
            <w:r w:rsidR="000D4E9E">
              <w:t>0</w:t>
            </w:r>
            <w:r w:rsidR="003945E5">
              <w:t xml:space="preserve"> (3.23)</w:t>
            </w:r>
          </w:p>
        </w:tc>
        <w:tc>
          <w:tcPr>
            <w:tcW w:w="1260" w:type="dxa"/>
            <w:noWrap/>
          </w:tcPr>
          <w:p w14:paraId="718893CE" w14:textId="30D782DA" w:rsidR="002B14DA" w:rsidRDefault="002B14DA" w:rsidP="006D24DE">
            <w:pPr>
              <w:keepNext/>
            </w:pPr>
            <w:r>
              <w:t>4.8</w:t>
            </w:r>
            <w:r w:rsidR="000D4E9E">
              <w:t>0</w:t>
            </w:r>
            <w:r w:rsidR="003945E5">
              <w:t xml:space="preserve"> (5.29)</w:t>
            </w:r>
          </w:p>
        </w:tc>
        <w:tc>
          <w:tcPr>
            <w:tcW w:w="1260" w:type="dxa"/>
            <w:noWrap/>
          </w:tcPr>
          <w:p w14:paraId="1F9B4A3D" w14:textId="0C261422" w:rsidR="002B14DA" w:rsidRDefault="002B14DA" w:rsidP="006D24DE">
            <w:pPr>
              <w:keepNext/>
            </w:pPr>
            <w:r>
              <w:t>4.0</w:t>
            </w:r>
            <w:r w:rsidR="000D4E9E">
              <w:t>0 (3.89)</w:t>
            </w:r>
          </w:p>
        </w:tc>
        <w:tc>
          <w:tcPr>
            <w:tcW w:w="1350" w:type="dxa"/>
            <w:noWrap/>
          </w:tcPr>
          <w:p w14:paraId="237BB824" w14:textId="00A5DA4F" w:rsidR="002B14DA" w:rsidRDefault="00F376ED" w:rsidP="006D24DE">
            <w:pPr>
              <w:keepNext/>
            </w:pPr>
            <w:r>
              <w:t>2.0</w:t>
            </w:r>
            <w:r w:rsidR="000D4E9E">
              <w:t>0 (2.11)</w:t>
            </w:r>
          </w:p>
        </w:tc>
        <w:tc>
          <w:tcPr>
            <w:tcW w:w="1260" w:type="dxa"/>
            <w:noWrap/>
          </w:tcPr>
          <w:p w14:paraId="5C53F679" w14:textId="359FBE2C" w:rsidR="002B14DA" w:rsidRDefault="00F376ED" w:rsidP="006D24DE">
            <w:pPr>
              <w:keepNext/>
            </w:pPr>
            <w:r>
              <w:t>4.0</w:t>
            </w:r>
            <w:r w:rsidR="000D4E9E">
              <w:t>0 (3.86)</w:t>
            </w:r>
          </w:p>
        </w:tc>
      </w:tr>
      <w:tr w:rsidR="001D0411" w:rsidRPr="008F4727" w14:paraId="445BC8CC" w14:textId="77777777" w:rsidTr="005C7EB7">
        <w:trPr>
          <w:trHeight w:val="315"/>
        </w:trPr>
        <w:tc>
          <w:tcPr>
            <w:tcW w:w="1800" w:type="dxa"/>
            <w:noWrap/>
            <w:hideMark/>
          </w:tcPr>
          <w:p w14:paraId="171BD2B9" w14:textId="6B64E852" w:rsidR="001D0411" w:rsidRPr="008F4727" w:rsidRDefault="001D0411" w:rsidP="00B47B14">
            <w:pPr>
              <w:keepNext/>
            </w:pPr>
            <w:r w:rsidRPr="008F4727">
              <w:t>Natural</w:t>
            </w:r>
            <w:r w:rsidR="00084EE4">
              <w:t xml:space="preserve"> area</w:t>
            </w:r>
          </w:p>
        </w:tc>
        <w:tc>
          <w:tcPr>
            <w:tcW w:w="1260" w:type="dxa"/>
            <w:noWrap/>
          </w:tcPr>
          <w:p w14:paraId="216FD0D6" w14:textId="7C01888A" w:rsidR="001D0411" w:rsidRPr="008F4727" w:rsidRDefault="001D0411" w:rsidP="00B47B14">
            <w:pPr>
              <w:keepNext/>
            </w:pPr>
            <w:r w:rsidRPr="003E4E9A">
              <w:t>--</w:t>
            </w:r>
          </w:p>
        </w:tc>
        <w:tc>
          <w:tcPr>
            <w:tcW w:w="1260" w:type="dxa"/>
            <w:noWrap/>
          </w:tcPr>
          <w:p w14:paraId="59AB5C1C" w14:textId="61E01D4D" w:rsidR="001D0411" w:rsidRPr="008F4727" w:rsidRDefault="001D0411" w:rsidP="00B47B14">
            <w:pPr>
              <w:keepNext/>
            </w:pPr>
            <w:r w:rsidRPr="003E4E9A">
              <w:t>--</w:t>
            </w:r>
          </w:p>
        </w:tc>
        <w:tc>
          <w:tcPr>
            <w:tcW w:w="1260" w:type="dxa"/>
            <w:noWrap/>
          </w:tcPr>
          <w:p w14:paraId="1DF98B1F" w14:textId="5C5FC21A" w:rsidR="001D0411" w:rsidRPr="008F4727" w:rsidRDefault="001D0411" w:rsidP="00B47B14">
            <w:pPr>
              <w:keepNext/>
            </w:pPr>
            <w:r>
              <w:t>1.03 (1.71)</w:t>
            </w:r>
          </w:p>
        </w:tc>
        <w:tc>
          <w:tcPr>
            <w:tcW w:w="1260" w:type="dxa"/>
            <w:noWrap/>
          </w:tcPr>
          <w:p w14:paraId="095ADBCA" w14:textId="41543F4C" w:rsidR="001D0411" w:rsidRPr="008F4727" w:rsidRDefault="001D0411" w:rsidP="00B47B14">
            <w:pPr>
              <w:keepNext/>
            </w:pPr>
            <w:r>
              <w:t>1.16 (2.09)</w:t>
            </w:r>
          </w:p>
        </w:tc>
        <w:tc>
          <w:tcPr>
            <w:tcW w:w="1350" w:type="dxa"/>
            <w:noWrap/>
          </w:tcPr>
          <w:p w14:paraId="7DAE7858" w14:textId="7B7CD0EC" w:rsidR="001D0411" w:rsidRPr="008F4727" w:rsidRDefault="001D0411" w:rsidP="00B47B14">
            <w:pPr>
              <w:keepNext/>
            </w:pPr>
            <w:r>
              <w:t>0.88 (1.21)</w:t>
            </w:r>
          </w:p>
        </w:tc>
        <w:tc>
          <w:tcPr>
            <w:tcW w:w="1260" w:type="dxa"/>
            <w:noWrap/>
          </w:tcPr>
          <w:p w14:paraId="294BCF5E" w14:textId="5C8EDF66" w:rsidR="001D0411" w:rsidRPr="008F4727" w:rsidRDefault="001D0411" w:rsidP="00B47B14">
            <w:pPr>
              <w:keepNext/>
            </w:pPr>
            <w:r>
              <w:t>0.48 (0.98)</w:t>
            </w:r>
          </w:p>
        </w:tc>
      </w:tr>
      <w:tr w:rsidR="002B14DA" w:rsidRPr="008F4727" w14:paraId="13D8DE7E" w14:textId="77777777" w:rsidTr="00084EE4">
        <w:trPr>
          <w:trHeight w:val="315"/>
        </w:trPr>
        <w:tc>
          <w:tcPr>
            <w:tcW w:w="1800" w:type="dxa"/>
            <w:noWrap/>
          </w:tcPr>
          <w:p w14:paraId="0CAD23CA" w14:textId="77777777" w:rsidR="002B14DA" w:rsidRPr="008F4727" w:rsidRDefault="002B14DA" w:rsidP="00B47B14">
            <w:pPr>
              <w:keepNext/>
            </w:pPr>
          </w:p>
        </w:tc>
        <w:tc>
          <w:tcPr>
            <w:tcW w:w="1260" w:type="dxa"/>
            <w:noWrap/>
          </w:tcPr>
          <w:p w14:paraId="6942A511" w14:textId="0F029172" w:rsidR="002B14DA" w:rsidRPr="003E4E9A" w:rsidRDefault="002B14DA" w:rsidP="002B14DA">
            <w:pPr>
              <w:keepNext/>
            </w:pPr>
            <w:r w:rsidRPr="003E4E9A">
              <w:t>--</w:t>
            </w:r>
          </w:p>
        </w:tc>
        <w:tc>
          <w:tcPr>
            <w:tcW w:w="1260" w:type="dxa"/>
            <w:noWrap/>
          </w:tcPr>
          <w:p w14:paraId="3CC36F38" w14:textId="3CB62987" w:rsidR="002B14DA" w:rsidRPr="003E4E9A" w:rsidRDefault="002B14DA" w:rsidP="00B47B14">
            <w:pPr>
              <w:keepNext/>
            </w:pPr>
            <w:r w:rsidRPr="003E4E9A">
              <w:t>--</w:t>
            </w:r>
          </w:p>
        </w:tc>
        <w:tc>
          <w:tcPr>
            <w:tcW w:w="1260" w:type="dxa"/>
            <w:noWrap/>
          </w:tcPr>
          <w:p w14:paraId="308E7C5B" w14:textId="0E795D5D" w:rsidR="002B14DA" w:rsidRDefault="002B14DA" w:rsidP="00B47B14">
            <w:pPr>
              <w:keepNext/>
            </w:pPr>
            <w:r>
              <w:t>0.63</w:t>
            </w:r>
            <w:r w:rsidR="003945E5">
              <w:t xml:space="preserve"> (1.41)</w:t>
            </w:r>
          </w:p>
        </w:tc>
        <w:tc>
          <w:tcPr>
            <w:tcW w:w="1260" w:type="dxa"/>
            <w:noWrap/>
          </w:tcPr>
          <w:p w14:paraId="65456DB2" w14:textId="2BDF2363" w:rsidR="002B14DA" w:rsidRDefault="002B14DA" w:rsidP="00B47B14">
            <w:pPr>
              <w:keepNext/>
            </w:pPr>
            <w:r>
              <w:t>1.0</w:t>
            </w:r>
            <w:r w:rsidR="000D4E9E">
              <w:t>0 (2.45)</w:t>
            </w:r>
          </w:p>
        </w:tc>
        <w:tc>
          <w:tcPr>
            <w:tcW w:w="1350" w:type="dxa"/>
            <w:noWrap/>
          </w:tcPr>
          <w:p w14:paraId="338E402C" w14:textId="699836FC" w:rsidR="002B14DA" w:rsidRDefault="00F376ED" w:rsidP="00B47B14">
            <w:pPr>
              <w:keepNext/>
            </w:pPr>
            <w:r>
              <w:t>0.25</w:t>
            </w:r>
            <w:r w:rsidR="000D4E9E">
              <w:t xml:space="preserve"> (0.46)</w:t>
            </w:r>
          </w:p>
        </w:tc>
        <w:tc>
          <w:tcPr>
            <w:tcW w:w="1260" w:type="dxa"/>
            <w:noWrap/>
          </w:tcPr>
          <w:p w14:paraId="7340B125" w14:textId="278F37AE" w:rsidR="002B14DA" w:rsidRDefault="00F376ED" w:rsidP="00B47B14">
            <w:pPr>
              <w:keepNext/>
            </w:pPr>
            <w:r>
              <w:t>0.5</w:t>
            </w:r>
            <w:r w:rsidR="000D4E9E">
              <w:t>0 (1.07)</w:t>
            </w:r>
          </w:p>
        </w:tc>
      </w:tr>
      <w:tr w:rsidR="001D0411" w:rsidRPr="008F4727" w14:paraId="0BA91D2D" w14:textId="77777777" w:rsidTr="005C7EB7">
        <w:trPr>
          <w:trHeight w:val="315"/>
        </w:trPr>
        <w:tc>
          <w:tcPr>
            <w:tcW w:w="1800" w:type="dxa"/>
            <w:noWrap/>
            <w:hideMark/>
          </w:tcPr>
          <w:p w14:paraId="103301D2" w14:textId="219354D0" w:rsidR="001D0411" w:rsidRPr="008F4727" w:rsidRDefault="001D0411" w:rsidP="006D24DE">
            <w:pPr>
              <w:keepNext/>
            </w:pPr>
            <w:r w:rsidRPr="008F4727">
              <w:t>Upper 9</w:t>
            </w:r>
            <w:r w:rsidRPr="008C0CB8">
              <w:rPr>
                <w:vertAlign w:val="superscript"/>
              </w:rPr>
              <w:t>th</w:t>
            </w:r>
            <w:r>
              <w:t xml:space="preserve"> Ward</w:t>
            </w:r>
          </w:p>
        </w:tc>
        <w:tc>
          <w:tcPr>
            <w:tcW w:w="1260" w:type="dxa"/>
            <w:noWrap/>
          </w:tcPr>
          <w:p w14:paraId="0FD98240" w14:textId="712A2F31" w:rsidR="001D0411" w:rsidRPr="008F4727" w:rsidRDefault="001D0411" w:rsidP="006D24DE">
            <w:pPr>
              <w:keepNext/>
            </w:pPr>
            <w:r>
              <w:t>3.58 (3.68)</w:t>
            </w:r>
          </w:p>
        </w:tc>
        <w:tc>
          <w:tcPr>
            <w:tcW w:w="1260" w:type="dxa"/>
            <w:noWrap/>
          </w:tcPr>
          <w:p w14:paraId="26668421" w14:textId="2F406985" w:rsidR="001D0411" w:rsidRPr="008F4727" w:rsidRDefault="001D0411" w:rsidP="006D24DE">
            <w:pPr>
              <w:keepNext/>
            </w:pPr>
            <w:r>
              <w:t>3.24 (2.21)</w:t>
            </w:r>
          </w:p>
        </w:tc>
        <w:tc>
          <w:tcPr>
            <w:tcW w:w="1260" w:type="dxa"/>
            <w:noWrap/>
          </w:tcPr>
          <w:p w14:paraId="45E7A647" w14:textId="50FDCD6A" w:rsidR="001D0411" w:rsidRPr="008F4727" w:rsidRDefault="001D0411" w:rsidP="006D24DE">
            <w:pPr>
              <w:keepNext/>
            </w:pPr>
            <w:r>
              <w:t>3.87 (3.97)</w:t>
            </w:r>
          </w:p>
        </w:tc>
        <w:tc>
          <w:tcPr>
            <w:tcW w:w="1260" w:type="dxa"/>
            <w:noWrap/>
          </w:tcPr>
          <w:p w14:paraId="62E2C5C9" w14:textId="79B3EF3A" w:rsidR="001D0411" w:rsidRPr="008F4727" w:rsidRDefault="001D0411" w:rsidP="006D24DE">
            <w:pPr>
              <w:keepNext/>
            </w:pPr>
            <w:r>
              <w:t>2.23 (3.16)</w:t>
            </w:r>
          </w:p>
        </w:tc>
        <w:tc>
          <w:tcPr>
            <w:tcW w:w="1350" w:type="dxa"/>
            <w:noWrap/>
          </w:tcPr>
          <w:p w14:paraId="30CAA19D" w14:textId="4380647A" w:rsidR="001D0411" w:rsidRPr="008F4727" w:rsidRDefault="001D0411" w:rsidP="006D24DE">
            <w:pPr>
              <w:keepNext/>
            </w:pPr>
            <w:r>
              <w:t>1.04 (1.48)</w:t>
            </w:r>
          </w:p>
        </w:tc>
        <w:tc>
          <w:tcPr>
            <w:tcW w:w="1260" w:type="dxa"/>
            <w:noWrap/>
          </w:tcPr>
          <w:p w14:paraId="68A6C598" w14:textId="42D12606" w:rsidR="001D0411" w:rsidRPr="008F4727" w:rsidRDefault="001D0411" w:rsidP="006D24DE">
            <w:pPr>
              <w:keepNext/>
            </w:pPr>
            <w:r>
              <w:t>0.78 (1.49)</w:t>
            </w:r>
          </w:p>
        </w:tc>
      </w:tr>
      <w:tr w:rsidR="002B14DA" w:rsidRPr="008F4727" w14:paraId="0E25E20C" w14:textId="77777777" w:rsidTr="00084EE4">
        <w:trPr>
          <w:trHeight w:val="315"/>
        </w:trPr>
        <w:tc>
          <w:tcPr>
            <w:tcW w:w="1800" w:type="dxa"/>
            <w:noWrap/>
          </w:tcPr>
          <w:p w14:paraId="225CADC3" w14:textId="77777777" w:rsidR="002B14DA" w:rsidRPr="008F4727" w:rsidRDefault="002B14DA" w:rsidP="006D24DE">
            <w:pPr>
              <w:keepNext/>
            </w:pPr>
          </w:p>
        </w:tc>
        <w:tc>
          <w:tcPr>
            <w:tcW w:w="1260" w:type="dxa"/>
            <w:noWrap/>
          </w:tcPr>
          <w:p w14:paraId="5882E6BC" w14:textId="3122CFC4" w:rsidR="002B14DA" w:rsidRDefault="002B14DA" w:rsidP="006D24DE">
            <w:pPr>
              <w:keepNext/>
            </w:pPr>
            <w:r>
              <w:t>3.0</w:t>
            </w:r>
            <w:r w:rsidR="000D4E9E">
              <w:t>0</w:t>
            </w:r>
            <w:r w:rsidR="00F376ED">
              <w:t xml:space="preserve"> (3.16)</w:t>
            </w:r>
          </w:p>
        </w:tc>
        <w:tc>
          <w:tcPr>
            <w:tcW w:w="1260" w:type="dxa"/>
            <w:noWrap/>
          </w:tcPr>
          <w:p w14:paraId="30DA8C6B" w14:textId="6C7039F9" w:rsidR="002B14DA" w:rsidRDefault="002B14DA" w:rsidP="006D24DE">
            <w:pPr>
              <w:keepNext/>
            </w:pPr>
            <w:r>
              <w:t>3.3</w:t>
            </w:r>
            <w:r w:rsidR="000D4E9E">
              <w:t>0</w:t>
            </w:r>
            <w:r w:rsidR="003945E5">
              <w:t xml:space="preserve"> (2.45)</w:t>
            </w:r>
          </w:p>
        </w:tc>
        <w:tc>
          <w:tcPr>
            <w:tcW w:w="1260" w:type="dxa"/>
            <w:noWrap/>
          </w:tcPr>
          <w:p w14:paraId="4B49C1B5" w14:textId="374A1A16" w:rsidR="002B14DA" w:rsidRDefault="002B14DA" w:rsidP="006D24DE">
            <w:pPr>
              <w:keepNext/>
            </w:pPr>
            <w:r>
              <w:t>3.4</w:t>
            </w:r>
            <w:r w:rsidR="000D4E9E">
              <w:t>0</w:t>
            </w:r>
            <w:r w:rsidR="003945E5">
              <w:t xml:space="preserve"> (3.44)</w:t>
            </w:r>
          </w:p>
        </w:tc>
        <w:tc>
          <w:tcPr>
            <w:tcW w:w="1260" w:type="dxa"/>
            <w:noWrap/>
          </w:tcPr>
          <w:p w14:paraId="6799189D" w14:textId="2A5D47EF" w:rsidR="002B14DA" w:rsidRDefault="002B14DA" w:rsidP="006D24DE">
            <w:pPr>
              <w:keepNext/>
            </w:pPr>
            <w:r>
              <w:t>2.6</w:t>
            </w:r>
            <w:r w:rsidR="000D4E9E">
              <w:t>0 (4.09)</w:t>
            </w:r>
          </w:p>
        </w:tc>
        <w:tc>
          <w:tcPr>
            <w:tcW w:w="1350" w:type="dxa"/>
            <w:noWrap/>
          </w:tcPr>
          <w:p w14:paraId="77523365" w14:textId="0AB5EF31" w:rsidR="002B14DA" w:rsidRDefault="00F376ED" w:rsidP="006D24DE">
            <w:pPr>
              <w:keepNext/>
            </w:pPr>
            <w:r>
              <w:t>0.9</w:t>
            </w:r>
            <w:r w:rsidR="000D4E9E">
              <w:t>0 (1.29)</w:t>
            </w:r>
          </w:p>
        </w:tc>
        <w:tc>
          <w:tcPr>
            <w:tcW w:w="1260" w:type="dxa"/>
            <w:noWrap/>
          </w:tcPr>
          <w:p w14:paraId="278AAD44" w14:textId="20CBF761" w:rsidR="002B14DA" w:rsidRDefault="00F376ED" w:rsidP="006D24DE">
            <w:pPr>
              <w:keepNext/>
            </w:pPr>
            <w:r>
              <w:t>0.7</w:t>
            </w:r>
            <w:r w:rsidR="000D4E9E">
              <w:t>0 (1.34)</w:t>
            </w:r>
          </w:p>
        </w:tc>
      </w:tr>
      <w:tr w:rsidR="001D0411" w:rsidRPr="008F4727" w14:paraId="5B9A3D65" w14:textId="77777777" w:rsidTr="005C7EB7">
        <w:trPr>
          <w:trHeight w:val="315"/>
        </w:trPr>
        <w:tc>
          <w:tcPr>
            <w:tcW w:w="1800" w:type="dxa"/>
            <w:noWrap/>
            <w:hideMark/>
          </w:tcPr>
          <w:p w14:paraId="71D10F47" w14:textId="77777777" w:rsidR="001D0411" w:rsidRPr="008F4727" w:rsidRDefault="001D0411" w:rsidP="006D24DE">
            <w:pPr>
              <w:keepNext/>
            </w:pPr>
            <w:r w:rsidRPr="008F4727">
              <w:t>Uptown</w:t>
            </w:r>
          </w:p>
        </w:tc>
        <w:tc>
          <w:tcPr>
            <w:tcW w:w="1260" w:type="dxa"/>
            <w:noWrap/>
          </w:tcPr>
          <w:p w14:paraId="7C43FF04" w14:textId="409CE957" w:rsidR="001D0411" w:rsidRPr="008F4727" w:rsidRDefault="001D0411" w:rsidP="006D24DE">
            <w:pPr>
              <w:keepNext/>
            </w:pPr>
            <w:r>
              <w:t>0.69 (1.02)</w:t>
            </w:r>
          </w:p>
        </w:tc>
        <w:tc>
          <w:tcPr>
            <w:tcW w:w="1260" w:type="dxa"/>
            <w:noWrap/>
          </w:tcPr>
          <w:p w14:paraId="579B2FC4" w14:textId="52131ACB" w:rsidR="001D0411" w:rsidRPr="008F4727" w:rsidRDefault="001D0411" w:rsidP="006D24DE">
            <w:pPr>
              <w:keepNext/>
            </w:pPr>
            <w:r>
              <w:t>0.27 (0.62)</w:t>
            </w:r>
          </w:p>
        </w:tc>
        <w:tc>
          <w:tcPr>
            <w:tcW w:w="1260" w:type="dxa"/>
            <w:noWrap/>
          </w:tcPr>
          <w:p w14:paraId="77846105" w14:textId="14B418E2" w:rsidR="001D0411" w:rsidRPr="008F4727" w:rsidRDefault="001D0411" w:rsidP="006D24DE">
            <w:pPr>
              <w:keepNext/>
            </w:pPr>
            <w:r>
              <w:t>0.70 (0.81)</w:t>
            </w:r>
          </w:p>
        </w:tc>
        <w:tc>
          <w:tcPr>
            <w:tcW w:w="1260" w:type="dxa"/>
            <w:noWrap/>
          </w:tcPr>
          <w:p w14:paraId="2C8AEF75" w14:textId="6C84EFA6" w:rsidR="001D0411" w:rsidRPr="008F4727" w:rsidRDefault="001D0411" w:rsidP="006D24DE">
            <w:pPr>
              <w:keepNext/>
            </w:pPr>
            <w:r>
              <w:t>0.75 (0.99)</w:t>
            </w:r>
          </w:p>
        </w:tc>
        <w:tc>
          <w:tcPr>
            <w:tcW w:w="1350" w:type="dxa"/>
            <w:noWrap/>
          </w:tcPr>
          <w:p w14:paraId="6911320B" w14:textId="3C20579C" w:rsidR="001D0411" w:rsidRPr="008F4727" w:rsidRDefault="001D0411" w:rsidP="006D24DE">
            <w:pPr>
              <w:keepNext/>
            </w:pPr>
            <w:r>
              <w:t>1.50 (1.78)</w:t>
            </w:r>
          </w:p>
        </w:tc>
        <w:tc>
          <w:tcPr>
            <w:tcW w:w="1260" w:type="dxa"/>
            <w:noWrap/>
          </w:tcPr>
          <w:p w14:paraId="53B9C854" w14:textId="190E0AE2" w:rsidR="001D0411" w:rsidRPr="008F4727" w:rsidRDefault="001D0411" w:rsidP="006D24DE">
            <w:pPr>
              <w:keepNext/>
            </w:pPr>
            <w:r>
              <w:t>1.46 (2.85)</w:t>
            </w:r>
          </w:p>
        </w:tc>
      </w:tr>
      <w:tr w:rsidR="002B14DA" w:rsidRPr="008F4727" w14:paraId="6D4A852C" w14:textId="77777777" w:rsidTr="00084EE4">
        <w:trPr>
          <w:trHeight w:val="315"/>
        </w:trPr>
        <w:tc>
          <w:tcPr>
            <w:tcW w:w="1800" w:type="dxa"/>
            <w:noWrap/>
          </w:tcPr>
          <w:p w14:paraId="4B2F8961" w14:textId="77777777" w:rsidR="002B14DA" w:rsidRPr="008F4727" w:rsidRDefault="002B14DA" w:rsidP="006D24DE">
            <w:pPr>
              <w:keepNext/>
            </w:pPr>
          </w:p>
        </w:tc>
        <w:tc>
          <w:tcPr>
            <w:tcW w:w="1260" w:type="dxa"/>
            <w:noWrap/>
          </w:tcPr>
          <w:p w14:paraId="79B63D5B" w14:textId="74886F4D" w:rsidR="002B14DA" w:rsidRDefault="002B14DA" w:rsidP="006D24DE">
            <w:pPr>
              <w:keepNext/>
            </w:pPr>
            <w:r>
              <w:t>0.6</w:t>
            </w:r>
            <w:r w:rsidR="000D4E9E">
              <w:t>0</w:t>
            </w:r>
            <w:r w:rsidR="00F376ED">
              <w:t xml:space="preserve"> (0.84)</w:t>
            </w:r>
          </w:p>
        </w:tc>
        <w:tc>
          <w:tcPr>
            <w:tcW w:w="1260" w:type="dxa"/>
            <w:noWrap/>
          </w:tcPr>
          <w:p w14:paraId="5F5CB435" w14:textId="286CE48B" w:rsidR="002B14DA" w:rsidRDefault="002B14DA" w:rsidP="006D24DE">
            <w:pPr>
              <w:keepNext/>
            </w:pPr>
            <w:r>
              <w:t>0.3</w:t>
            </w:r>
            <w:r w:rsidR="000D4E9E">
              <w:t>0</w:t>
            </w:r>
            <w:r w:rsidR="003945E5">
              <w:t xml:space="preserve"> (0.67)</w:t>
            </w:r>
          </w:p>
        </w:tc>
        <w:tc>
          <w:tcPr>
            <w:tcW w:w="1260" w:type="dxa"/>
            <w:noWrap/>
          </w:tcPr>
          <w:p w14:paraId="027A41AE" w14:textId="4E6FEFAA" w:rsidR="002B14DA" w:rsidRDefault="002B14DA" w:rsidP="006D24DE">
            <w:pPr>
              <w:keepNext/>
            </w:pPr>
            <w:r>
              <w:t>0.6</w:t>
            </w:r>
            <w:r w:rsidR="000D4E9E">
              <w:t>0</w:t>
            </w:r>
            <w:r w:rsidR="003945E5">
              <w:t xml:space="preserve"> (0.70)</w:t>
            </w:r>
          </w:p>
        </w:tc>
        <w:tc>
          <w:tcPr>
            <w:tcW w:w="1260" w:type="dxa"/>
            <w:noWrap/>
          </w:tcPr>
          <w:p w14:paraId="27365D52" w14:textId="579D73CA" w:rsidR="002B14DA" w:rsidRDefault="00F376ED" w:rsidP="006D24DE">
            <w:pPr>
              <w:keepNext/>
            </w:pPr>
            <w:r>
              <w:t>0.8</w:t>
            </w:r>
            <w:r w:rsidR="000D4E9E">
              <w:t>0 (1.03)</w:t>
            </w:r>
          </w:p>
        </w:tc>
        <w:tc>
          <w:tcPr>
            <w:tcW w:w="1350" w:type="dxa"/>
            <w:noWrap/>
          </w:tcPr>
          <w:p w14:paraId="6BA6D39A" w14:textId="23A4F774" w:rsidR="002B14DA" w:rsidRDefault="00F376ED" w:rsidP="006D24DE">
            <w:pPr>
              <w:keepNext/>
            </w:pPr>
            <w:r>
              <w:t>1.4</w:t>
            </w:r>
            <w:r w:rsidR="000D4E9E">
              <w:t>0 (1.29)</w:t>
            </w:r>
          </w:p>
        </w:tc>
        <w:tc>
          <w:tcPr>
            <w:tcW w:w="1260" w:type="dxa"/>
            <w:noWrap/>
          </w:tcPr>
          <w:p w14:paraId="7A10B05B" w14:textId="41812F29" w:rsidR="002B14DA" w:rsidRDefault="00F376ED" w:rsidP="006D24DE">
            <w:pPr>
              <w:keepNext/>
            </w:pPr>
            <w:r>
              <w:t>1.6</w:t>
            </w:r>
            <w:r w:rsidR="000D4E9E">
              <w:t>0 (3.44)</w:t>
            </w:r>
          </w:p>
        </w:tc>
      </w:tr>
      <w:tr w:rsidR="001D0411" w:rsidRPr="008F4727" w14:paraId="0DC22C52" w14:textId="77777777" w:rsidTr="005C7EB7">
        <w:trPr>
          <w:trHeight w:val="315"/>
        </w:trPr>
        <w:tc>
          <w:tcPr>
            <w:tcW w:w="1800" w:type="dxa"/>
            <w:noWrap/>
            <w:hideMark/>
          </w:tcPr>
          <w:p w14:paraId="47323F4E" w14:textId="31BF8752" w:rsidR="001D0411" w:rsidRPr="008F4727" w:rsidRDefault="001D0411" w:rsidP="00B47B14">
            <w:pPr>
              <w:keepNext/>
            </w:pPr>
            <w:r w:rsidRPr="008F4727">
              <w:t>St Bernard</w:t>
            </w:r>
            <w:r w:rsidR="00084EE4">
              <w:t xml:space="preserve"> Parish</w:t>
            </w:r>
          </w:p>
        </w:tc>
        <w:tc>
          <w:tcPr>
            <w:tcW w:w="1260" w:type="dxa"/>
            <w:noWrap/>
          </w:tcPr>
          <w:p w14:paraId="6DB37796" w14:textId="09A27AD7" w:rsidR="001D0411" w:rsidRPr="008F4727" w:rsidRDefault="001D0411" w:rsidP="00B47B14">
            <w:pPr>
              <w:keepNext/>
            </w:pPr>
            <w:r w:rsidRPr="00AB7DDB">
              <w:t>--</w:t>
            </w:r>
          </w:p>
        </w:tc>
        <w:tc>
          <w:tcPr>
            <w:tcW w:w="1260" w:type="dxa"/>
            <w:noWrap/>
          </w:tcPr>
          <w:p w14:paraId="18FFB70C" w14:textId="394F3650" w:rsidR="001D0411" w:rsidRPr="008F4727" w:rsidRDefault="001D0411" w:rsidP="00B47B14">
            <w:pPr>
              <w:keepNext/>
            </w:pPr>
            <w:r w:rsidRPr="00AB7DDB">
              <w:t>--</w:t>
            </w:r>
          </w:p>
        </w:tc>
        <w:tc>
          <w:tcPr>
            <w:tcW w:w="1260" w:type="dxa"/>
            <w:noWrap/>
          </w:tcPr>
          <w:p w14:paraId="251DFD16" w14:textId="2EE37B59" w:rsidR="001D0411" w:rsidRPr="008F4727" w:rsidRDefault="001D0411" w:rsidP="00B47B14">
            <w:pPr>
              <w:keepNext/>
            </w:pPr>
            <w:r w:rsidRPr="00AB7DDB">
              <w:t>--</w:t>
            </w:r>
          </w:p>
        </w:tc>
        <w:tc>
          <w:tcPr>
            <w:tcW w:w="1260" w:type="dxa"/>
            <w:noWrap/>
          </w:tcPr>
          <w:p w14:paraId="0A82F18A" w14:textId="67FFC877" w:rsidR="001D0411" w:rsidRPr="008F4727" w:rsidRDefault="001D0411" w:rsidP="00B47B14">
            <w:pPr>
              <w:keepNext/>
            </w:pPr>
            <w:r w:rsidRPr="00AB7DDB">
              <w:t>--</w:t>
            </w:r>
          </w:p>
        </w:tc>
        <w:tc>
          <w:tcPr>
            <w:tcW w:w="1350" w:type="dxa"/>
            <w:noWrap/>
          </w:tcPr>
          <w:p w14:paraId="5C78E59E" w14:textId="2292E195" w:rsidR="001D0411" w:rsidRPr="008F4727" w:rsidRDefault="001D0411" w:rsidP="00B47B14">
            <w:pPr>
              <w:keepNext/>
            </w:pPr>
            <w:r>
              <w:t>0.35 (0.77)</w:t>
            </w:r>
          </w:p>
        </w:tc>
        <w:tc>
          <w:tcPr>
            <w:tcW w:w="1260" w:type="dxa"/>
            <w:noWrap/>
          </w:tcPr>
          <w:p w14:paraId="250DB7DD" w14:textId="6E54466A" w:rsidR="001D0411" w:rsidRPr="008F4727" w:rsidRDefault="001D0411" w:rsidP="00B47B14">
            <w:pPr>
              <w:keepNext/>
            </w:pPr>
            <w:r>
              <w:t>0.24 (0.77)</w:t>
            </w:r>
          </w:p>
        </w:tc>
      </w:tr>
      <w:tr w:rsidR="002B14DA" w:rsidRPr="008F4727" w14:paraId="1155C28D" w14:textId="77777777" w:rsidTr="00084EE4">
        <w:trPr>
          <w:trHeight w:val="315"/>
        </w:trPr>
        <w:tc>
          <w:tcPr>
            <w:tcW w:w="1800" w:type="dxa"/>
            <w:noWrap/>
          </w:tcPr>
          <w:p w14:paraId="1C0EF019" w14:textId="77777777" w:rsidR="002B14DA" w:rsidRPr="008F4727" w:rsidRDefault="002B14DA" w:rsidP="00B47B14">
            <w:pPr>
              <w:keepNext/>
            </w:pPr>
          </w:p>
        </w:tc>
        <w:tc>
          <w:tcPr>
            <w:tcW w:w="1260" w:type="dxa"/>
            <w:noWrap/>
          </w:tcPr>
          <w:p w14:paraId="041DACC1" w14:textId="1D596612" w:rsidR="002B14DA" w:rsidRPr="00AB7DDB" w:rsidRDefault="002B14DA" w:rsidP="00B47B14">
            <w:pPr>
              <w:keepNext/>
            </w:pPr>
            <w:r w:rsidRPr="003E4E9A">
              <w:t>--</w:t>
            </w:r>
          </w:p>
        </w:tc>
        <w:tc>
          <w:tcPr>
            <w:tcW w:w="1260" w:type="dxa"/>
            <w:noWrap/>
          </w:tcPr>
          <w:p w14:paraId="01790809" w14:textId="3363F922" w:rsidR="002B14DA" w:rsidRPr="00AB7DDB" w:rsidRDefault="002B14DA" w:rsidP="00B47B14">
            <w:pPr>
              <w:keepNext/>
            </w:pPr>
            <w:r w:rsidRPr="003E4E9A">
              <w:t>--</w:t>
            </w:r>
          </w:p>
        </w:tc>
        <w:tc>
          <w:tcPr>
            <w:tcW w:w="1260" w:type="dxa"/>
            <w:noWrap/>
          </w:tcPr>
          <w:p w14:paraId="1B360349" w14:textId="09AD766B" w:rsidR="002B14DA" w:rsidRPr="00AB7DDB" w:rsidRDefault="002B14DA" w:rsidP="00B47B14">
            <w:pPr>
              <w:keepNext/>
            </w:pPr>
            <w:r w:rsidRPr="003E4E9A">
              <w:t>--</w:t>
            </w:r>
          </w:p>
        </w:tc>
        <w:tc>
          <w:tcPr>
            <w:tcW w:w="1260" w:type="dxa"/>
            <w:noWrap/>
          </w:tcPr>
          <w:p w14:paraId="0228BBFA" w14:textId="5EA48AFC" w:rsidR="002B14DA" w:rsidRPr="00AB7DDB" w:rsidRDefault="002B14DA" w:rsidP="00B47B14">
            <w:pPr>
              <w:keepNext/>
            </w:pPr>
            <w:r w:rsidRPr="003E4E9A">
              <w:t>--</w:t>
            </w:r>
          </w:p>
        </w:tc>
        <w:tc>
          <w:tcPr>
            <w:tcW w:w="1350" w:type="dxa"/>
            <w:noWrap/>
          </w:tcPr>
          <w:p w14:paraId="6FC00420" w14:textId="28F394EC" w:rsidR="002B14DA" w:rsidRDefault="00F376ED" w:rsidP="00B47B14">
            <w:pPr>
              <w:keepNext/>
            </w:pPr>
            <w:r>
              <w:t>0.3</w:t>
            </w:r>
            <w:r w:rsidR="000D4E9E">
              <w:t>0 (0.67)</w:t>
            </w:r>
          </w:p>
        </w:tc>
        <w:tc>
          <w:tcPr>
            <w:tcW w:w="1260" w:type="dxa"/>
            <w:noWrap/>
          </w:tcPr>
          <w:p w14:paraId="346B3ED2" w14:textId="50CD463B" w:rsidR="002B14DA" w:rsidRDefault="00F376ED" w:rsidP="00B47B14">
            <w:pPr>
              <w:keepNext/>
            </w:pPr>
            <w:r>
              <w:t>0.2</w:t>
            </w:r>
            <w:r w:rsidR="000D4E9E">
              <w:t>0 (0.63)</w:t>
            </w:r>
          </w:p>
        </w:tc>
      </w:tr>
      <w:tr w:rsidR="001D0411" w:rsidRPr="008F4727" w14:paraId="11DED50B" w14:textId="77777777" w:rsidTr="005C7EB7">
        <w:trPr>
          <w:trHeight w:val="315"/>
        </w:trPr>
        <w:tc>
          <w:tcPr>
            <w:tcW w:w="1800" w:type="dxa"/>
            <w:noWrap/>
            <w:hideMark/>
          </w:tcPr>
          <w:p w14:paraId="6D2AEBC6" w14:textId="77777777" w:rsidR="001D0411" w:rsidRPr="008F4727" w:rsidRDefault="001D0411" w:rsidP="00B20611">
            <w:r w:rsidRPr="008F4727">
              <w:t>All</w:t>
            </w:r>
          </w:p>
        </w:tc>
        <w:tc>
          <w:tcPr>
            <w:tcW w:w="1260" w:type="dxa"/>
            <w:noWrap/>
          </w:tcPr>
          <w:p w14:paraId="22A40EA8" w14:textId="62F719FD" w:rsidR="001D0411" w:rsidRPr="008F4727" w:rsidRDefault="001D0411" w:rsidP="00B20611">
            <w:r>
              <w:t>1.87 (2.93)</w:t>
            </w:r>
          </w:p>
        </w:tc>
        <w:tc>
          <w:tcPr>
            <w:tcW w:w="1260" w:type="dxa"/>
            <w:noWrap/>
          </w:tcPr>
          <w:p w14:paraId="0AD30319" w14:textId="1E029B18" w:rsidR="001D0411" w:rsidRPr="008F4727" w:rsidRDefault="001D0411" w:rsidP="00B20611">
            <w:r>
              <w:t>1.27 (2.05)</w:t>
            </w:r>
          </w:p>
        </w:tc>
        <w:tc>
          <w:tcPr>
            <w:tcW w:w="1260" w:type="dxa"/>
            <w:noWrap/>
          </w:tcPr>
          <w:p w14:paraId="5C2A952C" w14:textId="419BB8AE" w:rsidR="001D0411" w:rsidRPr="008F4727" w:rsidRDefault="001D0411" w:rsidP="00B20611">
            <w:r>
              <w:t>1.95 (2.65)</w:t>
            </w:r>
          </w:p>
        </w:tc>
        <w:tc>
          <w:tcPr>
            <w:tcW w:w="1260" w:type="dxa"/>
            <w:noWrap/>
          </w:tcPr>
          <w:p w14:paraId="68A99093" w14:textId="3FFD724E" w:rsidR="001D0411" w:rsidRPr="008F4727" w:rsidRDefault="001D0411" w:rsidP="00B20611">
            <w:r>
              <w:t>1.49 (2.31)</w:t>
            </w:r>
          </w:p>
        </w:tc>
        <w:tc>
          <w:tcPr>
            <w:tcW w:w="1350" w:type="dxa"/>
            <w:noWrap/>
          </w:tcPr>
          <w:p w14:paraId="4C1C3E34" w14:textId="09B13F8D" w:rsidR="001D0411" w:rsidRPr="008F4727" w:rsidRDefault="001D0411" w:rsidP="00B20611">
            <w:r>
              <w:t>1.38 (3.24)</w:t>
            </w:r>
          </w:p>
        </w:tc>
        <w:tc>
          <w:tcPr>
            <w:tcW w:w="1260" w:type="dxa"/>
            <w:noWrap/>
          </w:tcPr>
          <w:p w14:paraId="728B32D2" w14:textId="79D819B1" w:rsidR="001D0411" w:rsidRPr="008F4727" w:rsidRDefault="001D0411" w:rsidP="00B20611">
            <w:r>
              <w:t>1.09 (2.21)</w:t>
            </w:r>
          </w:p>
        </w:tc>
      </w:tr>
      <w:tr w:rsidR="00A578C9" w:rsidRPr="008F4727" w14:paraId="09F24054" w14:textId="77777777" w:rsidTr="00084EE4">
        <w:trPr>
          <w:trHeight w:val="315"/>
        </w:trPr>
        <w:tc>
          <w:tcPr>
            <w:tcW w:w="1800" w:type="dxa"/>
            <w:noWrap/>
          </w:tcPr>
          <w:p w14:paraId="48839AAF" w14:textId="77777777" w:rsidR="00A578C9" w:rsidRPr="008F4727" w:rsidRDefault="00A578C9" w:rsidP="00B20611"/>
        </w:tc>
        <w:tc>
          <w:tcPr>
            <w:tcW w:w="1260" w:type="dxa"/>
            <w:noWrap/>
          </w:tcPr>
          <w:p w14:paraId="7BD20230" w14:textId="192B9690" w:rsidR="00A578C9" w:rsidRDefault="00A578C9" w:rsidP="00B20611">
            <w:r>
              <w:t>1.96</w:t>
            </w:r>
            <w:r w:rsidR="0087416C">
              <w:t xml:space="preserve"> (3.54)</w:t>
            </w:r>
          </w:p>
        </w:tc>
        <w:tc>
          <w:tcPr>
            <w:tcW w:w="1260" w:type="dxa"/>
            <w:noWrap/>
          </w:tcPr>
          <w:p w14:paraId="42AAEABE" w14:textId="3DFA7F3C" w:rsidR="00A578C9" w:rsidRDefault="0087416C" w:rsidP="00B20611">
            <w:r>
              <w:t>1.22 (1.95)</w:t>
            </w:r>
          </w:p>
        </w:tc>
        <w:tc>
          <w:tcPr>
            <w:tcW w:w="1260" w:type="dxa"/>
            <w:noWrap/>
          </w:tcPr>
          <w:p w14:paraId="31FC45E1" w14:textId="23C5FC0D" w:rsidR="00A578C9" w:rsidRDefault="0087416C" w:rsidP="00B20611">
            <w:r>
              <w:t>1.86 (2.81)</w:t>
            </w:r>
          </w:p>
        </w:tc>
        <w:tc>
          <w:tcPr>
            <w:tcW w:w="1260" w:type="dxa"/>
            <w:noWrap/>
          </w:tcPr>
          <w:p w14:paraId="36118DD3" w14:textId="799B1D0D" w:rsidR="00A578C9" w:rsidRDefault="0087416C" w:rsidP="00B20611">
            <w:r>
              <w:t>1.55 (2.65)</w:t>
            </w:r>
          </w:p>
        </w:tc>
        <w:tc>
          <w:tcPr>
            <w:tcW w:w="1350" w:type="dxa"/>
            <w:noWrap/>
          </w:tcPr>
          <w:p w14:paraId="5A7A9D42" w14:textId="11CD7B37" w:rsidR="00A578C9" w:rsidRDefault="0087416C" w:rsidP="00B20611">
            <w:r>
              <w:t>1.07 (1.94)</w:t>
            </w:r>
          </w:p>
        </w:tc>
        <w:tc>
          <w:tcPr>
            <w:tcW w:w="1260" w:type="dxa"/>
            <w:noWrap/>
          </w:tcPr>
          <w:p w14:paraId="2CEFE35D" w14:textId="7E85214F" w:rsidR="00A578C9" w:rsidRDefault="0087416C" w:rsidP="00B20611">
            <w:r>
              <w:t>1.06 (2.27)</w:t>
            </w:r>
          </w:p>
        </w:tc>
      </w:tr>
    </w:tbl>
    <w:p w14:paraId="256E6C32" w14:textId="76DFED15" w:rsidR="006E7A24" w:rsidRPr="00BE576C" w:rsidRDefault="00C126AF" w:rsidP="00C52873">
      <w:pPr>
        <w:pStyle w:val="Normal1"/>
        <w:keepNext/>
        <w:keepLines/>
        <w:rPr>
          <w:rFonts w:ascii="Calibri" w:hAnsi="Calibri" w:cs="Calibri"/>
          <w:b/>
          <w:sz w:val="22"/>
          <w:szCs w:val="22"/>
        </w:rPr>
      </w:pPr>
      <w:r w:rsidRPr="00BE576C">
        <w:rPr>
          <w:rFonts w:ascii="Calibri" w:hAnsi="Calibri" w:cs="Calibri"/>
          <w:b/>
          <w:sz w:val="22"/>
          <w:szCs w:val="22"/>
        </w:rPr>
        <w:lastRenderedPageBreak/>
        <w:t xml:space="preserve">Table </w:t>
      </w:r>
      <w:r w:rsidR="00C52873" w:rsidRPr="00BE576C">
        <w:rPr>
          <w:rFonts w:ascii="Calibri" w:hAnsi="Calibri" w:cs="Calibri"/>
          <w:b/>
          <w:sz w:val="22"/>
          <w:szCs w:val="22"/>
        </w:rPr>
        <w:t>2</w:t>
      </w:r>
      <w:r w:rsidRPr="00BE576C">
        <w:rPr>
          <w:rFonts w:ascii="Calibri" w:hAnsi="Calibri" w:cs="Calibri"/>
          <w:b/>
          <w:sz w:val="22"/>
          <w:szCs w:val="22"/>
        </w:rPr>
        <w:t>.</w:t>
      </w:r>
      <w:r w:rsidR="006E7A24" w:rsidRPr="00BE576C">
        <w:rPr>
          <w:rFonts w:ascii="Calibri" w:hAnsi="Calibri" w:cs="Calibri"/>
          <w:b/>
          <w:sz w:val="22"/>
          <w:szCs w:val="22"/>
        </w:rPr>
        <w:t xml:space="preserve"> Coefficients and significance of socio-environmental variables included in the top models of occurrence.</w:t>
      </w:r>
      <w:r w:rsidR="00104E1C">
        <w:rPr>
          <w:rFonts w:ascii="Calibri" w:hAnsi="Calibri" w:cs="Calibri"/>
          <w:b/>
          <w:sz w:val="22"/>
          <w:szCs w:val="22"/>
        </w:rPr>
        <w:t xml:space="preserve"> </w:t>
      </w:r>
      <w:r w:rsidR="00104E1C" w:rsidRPr="00117290">
        <w:rPr>
          <w:rFonts w:ascii="Calibri" w:hAnsi="Calibri" w:cs="Calibri"/>
          <w:sz w:val="22"/>
          <w:szCs w:val="22"/>
        </w:rPr>
        <w:t xml:space="preserve">The magnitude of fixed effects variables indicates the influence of a given variable on </w:t>
      </w:r>
      <w:r w:rsidR="00104E1C">
        <w:rPr>
          <w:rFonts w:ascii="Calibri" w:hAnsi="Calibri" w:cs="Calibri"/>
          <w:sz w:val="22"/>
          <w:szCs w:val="22"/>
        </w:rPr>
        <w:t>total</w:t>
      </w:r>
      <w:r w:rsidR="00104E1C" w:rsidRPr="00117290">
        <w:rPr>
          <w:rFonts w:ascii="Calibri" w:hAnsi="Calibri" w:cs="Calibri"/>
          <w:sz w:val="22"/>
          <w:szCs w:val="22"/>
        </w:rPr>
        <w:t xml:space="preserve"> rat abundance</w:t>
      </w:r>
      <w:r w:rsidR="005C7EB7">
        <w:rPr>
          <w:rFonts w:ascii="Calibri" w:hAnsi="Calibri" w:cs="Calibri"/>
          <w:sz w:val="22"/>
          <w:szCs w:val="22"/>
        </w:rPr>
        <w:t>,</w:t>
      </w:r>
      <w:r w:rsidR="00104E1C">
        <w:rPr>
          <w:rFonts w:ascii="Calibri" w:hAnsi="Calibri" w:cs="Calibri"/>
          <w:sz w:val="22"/>
          <w:szCs w:val="22"/>
        </w:rPr>
        <w:t xml:space="preserve"> Norway rat</w:t>
      </w:r>
      <w:r w:rsidR="005C7EB7">
        <w:rPr>
          <w:rFonts w:ascii="Calibri" w:hAnsi="Calibri" w:cs="Calibri"/>
          <w:sz w:val="22"/>
          <w:szCs w:val="22"/>
        </w:rPr>
        <w:t xml:space="preserve"> abundance, or</w:t>
      </w:r>
      <w:r w:rsidR="00104E1C">
        <w:rPr>
          <w:rFonts w:ascii="Calibri" w:hAnsi="Calibri" w:cs="Calibri"/>
          <w:sz w:val="22"/>
          <w:szCs w:val="22"/>
        </w:rPr>
        <w:t xml:space="preserve"> r</w:t>
      </w:r>
      <w:r w:rsidR="00104E1C" w:rsidRPr="00117290">
        <w:rPr>
          <w:rFonts w:ascii="Calibri" w:hAnsi="Calibri" w:cs="Calibri"/>
          <w:sz w:val="22"/>
          <w:szCs w:val="22"/>
        </w:rPr>
        <w:t>oof ra</w:t>
      </w:r>
      <w:r w:rsidR="00104E1C">
        <w:rPr>
          <w:rFonts w:ascii="Calibri" w:hAnsi="Calibri" w:cs="Calibri"/>
          <w:sz w:val="22"/>
          <w:szCs w:val="22"/>
        </w:rPr>
        <w:t>t abundance</w:t>
      </w:r>
      <w:r w:rsidR="00104E1C" w:rsidRPr="00117290">
        <w:rPr>
          <w:rFonts w:ascii="Calibri" w:hAnsi="Calibri" w:cs="Calibri"/>
          <w:sz w:val="22"/>
          <w:szCs w:val="22"/>
        </w:rPr>
        <w:t xml:space="preserve">. </w:t>
      </w:r>
      <w:r w:rsidR="005C7EB7">
        <w:rPr>
          <w:rFonts w:ascii="Calibri" w:hAnsi="Calibri" w:cs="Calibri"/>
          <w:sz w:val="22"/>
          <w:szCs w:val="22"/>
        </w:rPr>
        <w:t>Terms in bold are s</w:t>
      </w:r>
      <w:r w:rsidR="00104E1C" w:rsidRPr="00117290">
        <w:rPr>
          <w:rFonts w:ascii="Calibri" w:hAnsi="Calibri" w:cs="Calibri"/>
          <w:sz w:val="22"/>
          <w:szCs w:val="22"/>
        </w:rPr>
        <w:t>tatistical</w:t>
      </w:r>
      <w:r w:rsidR="005C7EB7">
        <w:rPr>
          <w:rFonts w:ascii="Calibri" w:hAnsi="Calibri" w:cs="Calibri"/>
          <w:sz w:val="22"/>
          <w:szCs w:val="22"/>
        </w:rPr>
        <w:t>ly</w:t>
      </w:r>
      <w:r w:rsidR="00104E1C" w:rsidRPr="00117290">
        <w:rPr>
          <w:rFonts w:ascii="Calibri" w:hAnsi="Calibri" w:cs="Calibri"/>
          <w:sz w:val="22"/>
          <w:szCs w:val="22"/>
        </w:rPr>
        <w:t xml:space="preserve"> significan</w:t>
      </w:r>
      <w:r w:rsidR="005C7EB7">
        <w:rPr>
          <w:rFonts w:ascii="Calibri" w:hAnsi="Calibri" w:cs="Calibri"/>
          <w:sz w:val="22"/>
          <w:szCs w:val="22"/>
        </w:rPr>
        <w:t>t</w:t>
      </w:r>
      <w:r w:rsidR="00104E1C" w:rsidRPr="00117290">
        <w:rPr>
          <w:rFonts w:ascii="Calibri" w:hAnsi="Calibri" w:cs="Calibri"/>
          <w:sz w:val="22"/>
          <w:szCs w:val="22"/>
        </w:rPr>
        <w:t xml:space="preserve"> (p</w:t>
      </w:r>
      <w:r w:rsidR="005C7EB7">
        <w:rPr>
          <w:rFonts w:ascii="Calibri" w:hAnsi="Calibri" w:cs="Calibri"/>
          <w:sz w:val="22"/>
          <w:szCs w:val="22"/>
        </w:rPr>
        <w:t xml:space="preserve"> </w:t>
      </w:r>
      <w:r w:rsidR="00104E1C" w:rsidRPr="00117290">
        <w:rPr>
          <w:rFonts w:ascii="Calibri" w:hAnsi="Calibri" w:cs="Calibri"/>
          <w:sz w:val="22"/>
          <w:szCs w:val="22"/>
        </w:rPr>
        <w:t>&lt;</w:t>
      </w:r>
      <w:r w:rsidR="005C7EB7">
        <w:rPr>
          <w:rFonts w:ascii="Calibri" w:hAnsi="Calibri" w:cs="Calibri"/>
          <w:sz w:val="22"/>
          <w:szCs w:val="22"/>
        </w:rPr>
        <w:t xml:space="preserve"> </w:t>
      </w:r>
      <w:r w:rsidR="00104E1C" w:rsidRPr="00117290">
        <w:rPr>
          <w:rFonts w:ascii="Calibri" w:hAnsi="Calibri" w:cs="Calibri"/>
          <w:sz w:val="22"/>
          <w:szCs w:val="22"/>
        </w:rPr>
        <w:t>0.05)</w:t>
      </w:r>
      <w:r w:rsidR="005C7EB7">
        <w:rPr>
          <w:rFonts w:ascii="Calibri" w:hAnsi="Calibri" w:cs="Calibri"/>
          <w:sz w:val="22"/>
          <w:szCs w:val="22"/>
        </w:rPr>
        <w:t>.</w:t>
      </w:r>
    </w:p>
    <w:p w14:paraId="777A250D" w14:textId="74547152" w:rsidR="00C174E3" w:rsidRDefault="00C174E3" w:rsidP="00C52873">
      <w:pPr>
        <w:pStyle w:val="Normal1"/>
        <w:keepNext/>
        <w:keepLines/>
        <w:rPr>
          <w:rFonts w:asciiTheme="majorHAnsi" w:hAnsiTheme="majorHAnsi"/>
          <w:b/>
          <w:sz w:val="22"/>
          <w:szCs w:val="22"/>
        </w:rPr>
      </w:pPr>
    </w:p>
    <w:p w14:paraId="668C5651" w14:textId="07362FFF" w:rsidR="002D3A0F" w:rsidRDefault="002D3A0F" w:rsidP="00C52873">
      <w:pPr>
        <w:pStyle w:val="Normal1"/>
        <w:keepNext/>
        <w:keepLines/>
        <w:rPr>
          <w:rFonts w:asciiTheme="majorHAnsi" w:hAnsiTheme="majorHAnsi"/>
          <w:b/>
          <w:sz w:val="22"/>
          <w:szCs w:val="22"/>
        </w:rPr>
      </w:pPr>
    </w:p>
    <w:p w14:paraId="44DC0D4C" w14:textId="77777777" w:rsidR="002D3A0F" w:rsidRDefault="002D3A0F" w:rsidP="00C52873">
      <w:pPr>
        <w:pStyle w:val="Normal1"/>
        <w:keepNext/>
        <w:keepLines/>
        <w:rPr>
          <w:rFonts w:asciiTheme="majorHAnsi" w:hAnsiTheme="majorHAnsi"/>
          <w:b/>
          <w:sz w:val="22"/>
          <w:szCs w:val="22"/>
        </w:rPr>
      </w:pPr>
    </w:p>
    <w:tbl>
      <w:tblPr>
        <w:tblStyle w:val="TableGrid"/>
        <w:tblW w:w="75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83"/>
        <w:gridCol w:w="1345"/>
        <w:gridCol w:w="1345"/>
        <w:gridCol w:w="1494"/>
      </w:tblGrid>
      <w:tr w:rsidR="00084EE4" w14:paraId="3C56272A" w14:textId="77777777" w:rsidTr="00BE576C">
        <w:tc>
          <w:tcPr>
            <w:tcW w:w="3383" w:type="dxa"/>
            <w:tcBorders>
              <w:top w:val="single" w:sz="4" w:space="0" w:color="auto"/>
              <w:bottom w:val="single" w:sz="4" w:space="0" w:color="auto"/>
            </w:tcBorders>
            <w:vAlign w:val="bottom"/>
          </w:tcPr>
          <w:p w14:paraId="3620B8E6" w14:textId="76E18D02" w:rsidR="00084EE4" w:rsidRDefault="00084EE4" w:rsidP="00084EE4">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
                <w:sz w:val="22"/>
                <w:szCs w:val="22"/>
              </w:rPr>
            </w:pPr>
            <w:r w:rsidRPr="00A578F9">
              <w:rPr>
                <w:rFonts w:asciiTheme="majorHAnsi" w:hAnsiTheme="majorHAnsi"/>
                <w:b/>
                <w:bCs/>
              </w:rPr>
              <w:t>Variable</w:t>
            </w:r>
          </w:p>
        </w:tc>
        <w:tc>
          <w:tcPr>
            <w:tcW w:w="1345" w:type="dxa"/>
            <w:tcBorders>
              <w:top w:val="single" w:sz="4" w:space="0" w:color="auto"/>
              <w:bottom w:val="single" w:sz="4" w:space="0" w:color="auto"/>
            </w:tcBorders>
          </w:tcPr>
          <w:p w14:paraId="683C8C61" w14:textId="2DE7130B" w:rsidR="00084EE4" w:rsidRDefault="00084EE4" w:rsidP="00084EE4">
            <w:pPr>
              <w:pStyle w:val="Normal1"/>
              <w:keepNext/>
              <w:keepLines/>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b/>
                <w:bCs/>
              </w:rPr>
            </w:pPr>
            <w:r>
              <w:rPr>
                <w:rFonts w:asciiTheme="majorHAnsi" w:hAnsiTheme="majorHAnsi"/>
                <w:b/>
                <w:bCs/>
              </w:rPr>
              <w:t>All rats Coefficient</w:t>
            </w:r>
          </w:p>
        </w:tc>
        <w:tc>
          <w:tcPr>
            <w:tcW w:w="1345" w:type="dxa"/>
            <w:tcBorders>
              <w:top w:val="single" w:sz="4" w:space="0" w:color="auto"/>
              <w:bottom w:val="single" w:sz="4" w:space="0" w:color="auto"/>
            </w:tcBorders>
            <w:vAlign w:val="bottom"/>
          </w:tcPr>
          <w:p w14:paraId="33FCBCAF" w14:textId="1CB58B57" w:rsidR="00084EE4" w:rsidRDefault="00084EE4" w:rsidP="00084EE4">
            <w:pPr>
              <w:pStyle w:val="Normal1"/>
              <w:keepNext/>
              <w:keepLines/>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b/>
                <w:bCs/>
              </w:rPr>
            </w:pPr>
            <w:r>
              <w:rPr>
                <w:rFonts w:asciiTheme="majorHAnsi" w:hAnsiTheme="majorHAnsi"/>
                <w:b/>
                <w:bCs/>
              </w:rPr>
              <w:t>Norway rat Coefficient</w:t>
            </w:r>
          </w:p>
        </w:tc>
        <w:tc>
          <w:tcPr>
            <w:tcW w:w="1494" w:type="dxa"/>
            <w:tcBorders>
              <w:top w:val="single" w:sz="4" w:space="0" w:color="auto"/>
              <w:bottom w:val="single" w:sz="4" w:space="0" w:color="auto"/>
            </w:tcBorders>
            <w:vAlign w:val="bottom"/>
          </w:tcPr>
          <w:p w14:paraId="20621371" w14:textId="5A54CFC6" w:rsidR="00084EE4" w:rsidRDefault="00084EE4" w:rsidP="00084EE4">
            <w:pPr>
              <w:pStyle w:val="Normal1"/>
              <w:keepNext/>
              <w:keepLines/>
              <w:pBdr>
                <w:top w:val="none" w:sz="0" w:space="0" w:color="auto"/>
                <w:left w:val="none" w:sz="0" w:space="0" w:color="auto"/>
                <w:bottom w:val="none" w:sz="0" w:space="0" w:color="auto"/>
                <w:right w:val="none" w:sz="0" w:space="0" w:color="auto"/>
                <w:between w:val="none" w:sz="0" w:space="0" w:color="auto"/>
              </w:pBdr>
              <w:jc w:val="center"/>
              <w:rPr>
                <w:rFonts w:asciiTheme="majorHAnsi" w:hAnsiTheme="majorHAnsi"/>
                <w:b/>
                <w:sz w:val="22"/>
                <w:szCs w:val="22"/>
              </w:rPr>
            </w:pPr>
            <w:r>
              <w:rPr>
                <w:rFonts w:asciiTheme="majorHAnsi" w:hAnsiTheme="majorHAnsi"/>
                <w:b/>
                <w:bCs/>
              </w:rPr>
              <w:t>Roof rat Coefficient</w:t>
            </w:r>
          </w:p>
        </w:tc>
      </w:tr>
      <w:tr w:rsidR="00084EE4" w:rsidRPr="00D73528" w14:paraId="5B7E022E" w14:textId="77777777" w:rsidTr="00BE576C">
        <w:tc>
          <w:tcPr>
            <w:tcW w:w="3383" w:type="dxa"/>
            <w:tcBorders>
              <w:top w:val="single" w:sz="4" w:space="0" w:color="auto"/>
            </w:tcBorders>
          </w:tcPr>
          <w:p w14:paraId="50293E0A" w14:textId="65AE0B0A" w:rsidR="00084EE4" w:rsidRPr="00D73528" w:rsidRDefault="00084EE4" w:rsidP="00084EE4">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Cs/>
                <w:sz w:val="22"/>
                <w:szCs w:val="22"/>
              </w:rPr>
            </w:pPr>
            <w:r w:rsidRPr="00D73528">
              <w:rPr>
                <w:rFonts w:asciiTheme="majorHAnsi" w:hAnsiTheme="majorHAnsi"/>
                <w:bCs/>
                <w:sz w:val="22"/>
                <w:szCs w:val="22"/>
              </w:rPr>
              <w:t>Intercept</w:t>
            </w:r>
          </w:p>
        </w:tc>
        <w:tc>
          <w:tcPr>
            <w:tcW w:w="1345" w:type="dxa"/>
            <w:tcBorders>
              <w:top w:val="single" w:sz="4" w:space="0" w:color="auto"/>
            </w:tcBorders>
          </w:tcPr>
          <w:p w14:paraId="06581463" w14:textId="14D24E90" w:rsidR="00084EE4" w:rsidRPr="00D73528"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-0.0</w:t>
            </w:r>
            <w:r>
              <w:rPr>
                <w:rFonts w:asciiTheme="majorHAnsi" w:hAnsiTheme="majorHAnsi"/>
                <w:bCs/>
                <w:sz w:val="22"/>
                <w:szCs w:val="22"/>
              </w:rPr>
              <w:t>3</w:t>
            </w:r>
          </w:p>
        </w:tc>
        <w:tc>
          <w:tcPr>
            <w:tcW w:w="1345" w:type="dxa"/>
            <w:tcBorders>
              <w:top w:val="single" w:sz="4" w:space="0" w:color="auto"/>
            </w:tcBorders>
          </w:tcPr>
          <w:p w14:paraId="703FA3FB" w14:textId="360CD1A8" w:rsidR="00084EE4" w:rsidRPr="00D73528"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5C7EB7">
              <w:rPr>
                <w:rFonts w:asciiTheme="majorHAnsi" w:hAnsiTheme="majorHAnsi"/>
                <w:b/>
                <w:bCs/>
                <w:sz w:val="22"/>
                <w:szCs w:val="22"/>
              </w:rPr>
              <w:t>-1.92</w:t>
            </w:r>
          </w:p>
        </w:tc>
        <w:tc>
          <w:tcPr>
            <w:tcW w:w="1494" w:type="dxa"/>
            <w:tcBorders>
              <w:top w:val="single" w:sz="4" w:space="0" w:color="auto"/>
            </w:tcBorders>
          </w:tcPr>
          <w:p w14:paraId="593DDFEC" w14:textId="452E5EF1" w:rsidR="00084EE4" w:rsidRPr="00D73528"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-0.4</w:t>
            </w:r>
            <w:r>
              <w:rPr>
                <w:rFonts w:asciiTheme="majorHAnsi" w:hAnsiTheme="majorHAnsi"/>
                <w:bCs/>
                <w:sz w:val="22"/>
                <w:szCs w:val="22"/>
              </w:rPr>
              <w:t>7</w:t>
            </w:r>
          </w:p>
        </w:tc>
      </w:tr>
      <w:tr w:rsidR="00084EE4" w:rsidRPr="00D73528" w14:paraId="2CC0CA4F" w14:textId="77777777" w:rsidTr="00BE576C">
        <w:tc>
          <w:tcPr>
            <w:tcW w:w="3383" w:type="dxa"/>
          </w:tcPr>
          <w:p w14:paraId="0C267BB3" w14:textId="2ED2F43E" w:rsidR="00084EE4" w:rsidRPr="00D73528" w:rsidRDefault="00084EE4" w:rsidP="00084EE4">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Cs/>
                <w:sz w:val="22"/>
                <w:szCs w:val="22"/>
              </w:rPr>
            </w:pPr>
            <w:r w:rsidRPr="00D73528">
              <w:rPr>
                <w:rFonts w:asciiTheme="majorHAnsi" w:hAnsiTheme="majorHAnsi"/>
                <w:bCs/>
                <w:sz w:val="22"/>
                <w:szCs w:val="22"/>
              </w:rPr>
              <w:t>Debris</w:t>
            </w:r>
          </w:p>
        </w:tc>
        <w:tc>
          <w:tcPr>
            <w:tcW w:w="1345" w:type="dxa"/>
          </w:tcPr>
          <w:p w14:paraId="771E4834" w14:textId="631C9B50" w:rsidR="00084EE4" w:rsidRPr="00D73528"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0.</w:t>
            </w:r>
            <w:r>
              <w:rPr>
                <w:rFonts w:asciiTheme="majorHAnsi" w:hAnsiTheme="majorHAnsi"/>
                <w:bCs/>
                <w:sz w:val="22"/>
                <w:szCs w:val="22"/>
              </w:rPr>
              <w:t>23</w:t>
            </w:r>
          </w:p>
        </w:tc>
        <w:tc>
          <w:tcPr>
            <w:tcW w:w="1345" w:type="dxa"/>
          </w:tcPr>
          <w:p w14:paraId="37EFFBAD" w14:textId="0D52FB49" w:rsidR="00084EE4" w:rsidRPr="00D73528"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 -</w:t>
            </w:r>
          </w:p>
        </w:tc>
        <w:tc>
          <w:tcPr>
            <w:tcW w:w="1494" w:type="dxa"/>
          </w:tcPr>
          <w:p w14:paraId="3B644577" w14:textId="71F84FFF" w:rsidR="00084EE4" w:rsidRPr="00D73528"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0.21</w:t>
            </w:r>
          </w:p>
        </w:tc>
      </w:tr>
      <w:tr w:rsidR="00084EE4" w:rsidRPr="00D73528" w14:paraId="419FDF62" w14:textId="77777777" w:rsidTr="00BE576C">
        <w:tc>
          <w:tcPr>
            <w:tcW w:w="3383" w:type="dxa"/>
          </w:tcPr>
          <w:p w14:paraId="7B1E159B" w14:textId="5957F84A" w:rsidR="00084EE4" w:rsidRPr="00D73528" w:rsidRDefault="00084EE4" w:rsidP="00084EE4">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Cs/>
                <w:sz w:val="22"/>
                <w:szCs w:val="22"/>
              </w:rPr>
            </w:pPr>
            <w:r w:rsidRPr="00D73528">
              <w:rPr>
                <w:rFonts w:asciiTheme="majorHAnsi" w:hAnsiTheme="majorHAnsi"/>
                <w:bCs/>
                <w:sz w:val="22"/>
                <w:szCs w:val="22"/>
              </w:rPr>
              <w:t>Flood Depth</w:t>
            </w:r>
          </w:p>
        </w:tc>
        <w:tc>
          <w:tcPr>
            <w:tcW w:w="1345" w:type="dxa"/>
          </w:tcPr>
          <w:p w14:paraId="21D12FEA" w14:textId="5B7F4452" w:rsidR="00084EE4" w:rsidRPr="00D73528"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-0.04</w:t>
            </w:r>
          </w:p>
        </w:tc>
        <w:tc>
          <w:tcPr>
            <w:tcW w:w="1345" w:type="dxa"/>
          </w:tcPr>
          <w:p w14:paraId="1470A8BA" w14:textId="24D3E81C" w:rsidR="00084EE4" w:rsidRPr="005C7EB7"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
                <w:bCs/>
                <w:sz w:val="22"/>
                <w:szCs w:val="22"/>
              </w:rPr>
            </w:pPr>
            <w:r w:rsidRPr="005C7EB7">
              <w:rPr>
                <w:rFonts w:asciiTheme="majorHAnsi" w:hAnsiTheme="majorHAnsi"/>
                <w:b/>
                <w:bCs/>
                <w:sz w:val="22"/>
                <w:szCs w:val="22"/>
              </w:rPr>
              <w:t>1.17</w:t>
            </w:r>
          </w:p>
        </w:tc>
        <w:tc>
          <w:tcPr>
            <w:tcW w:w="1494" w:type="dxa"/>
          </w:tcPr>
          <w:p w14:paraId="4C2FE480" w14:textId="551A9A07" w:rsidR="00084EE4" w:rsidRPr="00D73528"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0.</w:t>
            </w:r>
            <w:r>
              <w:rPr>
                <w:rFonts w:asciiTheme="majorHAnsi" w:hAnsiTheme="majorHAnsi"/>
                <w:bCs/>
                <w:sz w:val="22"/>
                <w:szCs w:val="22"/>
              </w:rPr>
              <w:t>14</w:t>
            </w:r>
          </w:p>
        </w:tc>
      </w:tr>
      <w:tr w:rsidR="00084EE4" w:rsidRPr="00D73528" w14:paraId="020C64FF" w14:textId="77777777" w:rsidTr="00BE576C">
        <w:tc>
          <w:tcPr>
            <w:tcW w:w="3383" w:type="dxa"/>
          </w:tcPr>
          <w:p w14:paraId="0BFA83C1" w14:textId="63D679EB" w:rsidR="00084EE4" w:rsidRPr="00D73528" w:rsidRDefault="00084EE4" w:rsidP="00084EE4">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Cs/>
                <w:sz w:val="22"/>
                <w:szCs w:val="22"/>
              </w:rPr>
            </w:pPr>
            <w:r w:rsidRPr="00D73528">
              <w:rPr>
                <w:rFonts w:asciiTheme="majorHAnsi" w:hAnsiTheme="majorHAnsi"/>
                <w:bCs/>
                <w:sz w:val="22"/>
                <w:szCs w:val="22"/>
              </w:rPr>
              <w:t>Median household Income</w:t>
            </w:r>
          </w:p>
        </w:tc>
        <w:tc>
          <w:tcPr>
            <w:tcW w:w="1345" w:type="dxa"/>
          </w:tcPr>
          <w:p w14:paraId="2592E765" w14:textId="3C6CEC16" w:rsidR="00084EE4" w:rsidRPr="00D73528"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 -</w:t>
            </w:r>
          </w:p>
        </w:tc>
        <w:tc>
          <w:tcPr>
            <w:tcW w:w="1345" w:type="dxa"/>
          </w:tcPr>
          <w:p w14:paraId="1127F55E" w14:textId="707C37FC" w:rsidR="00084EE4" w:rsidRPr="005C7EB7"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
                <w:bCs/>
                <w:sz w:val="22"/>
                <w:szCs w:val="22"/>
              </w:rPr>
            </w:pPr>
            <w:r w:rsidRPr="005C7EB7">
              <w:rPr>
                <w:rFonts w:asciiTheme="majorHAnsi" w:hAnsiTheme="majorHAnsi"/>
                <w:b/>
                <w:bCs/>
                <w:sz w:val="22"/>
                <w:szCs w:val="22"/>
              </w:rPr>
              <w:t>-0.03</w:t>
            </w:r>
          </w:p>
        </w:tc>
        <w:tc>
          <w:tcPr>
            <w:tcW w:w="1494" w:type="dxa"/>
          </w:tcPr>
          <w:p w14:paraId="249D4294" w14:textId="5CCC8328" w:rsidR="00084EE4" w:rsidRPr="00D73528" w:rsidRDefault="00084EE4"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 -</w:t>
            </w:r>
          </w:p>
        </w:tc>
      </w:tr>
      <w:tr w:rsidR="00831109" w:rsidRPr="00D73528" w14:paraId="1FFEA775" w14:textId="77777777" w:rsidTr="00084EE4">
        <w:tc>
          <w:tcPr>
            <w:tcW w:w="3383" w:type="dxa"/>
          </w:tcPr>
          <w:p w14:paraId="154B09C6" w14:textId="77E91AF1" w:rsidR="00831109" w:rsidRPr="00D73528" w:rsidRDefault="00831109" w:rsidP="00831109">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Cs/>
                <w:sz w:val="22"/>
                <w:szCs w:val="22"/>
              </w:rPr>
            </w:pPr>
            <w:r w:rsidRPr="00D73528">
              <w:rPr>
                <w:rFonts w:asciiTheme="majorHAnsi" w:hAnsiTheme="majorHAnsi"/>
                <w:bCs/>
                <w:sz w:val="22"/>
                <w:szCs w:val="22"/>
              </w:rPr>
              <w:t>Number of residents</w:t>
            </w:r>
          </w:p>
        </w:tc>
        <w:tc>
          <w:tcPr>
            <w:tcW w:w="1345" w:type="dxa"/>
          </w:tcPr>
          <w:p w14:paraId="7AC2BE41" w14:textId="44BB9200"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 -</w:t>
            </w:r>
          </w:p>
        </w:tc>
        <w:tc>
          <w:tcPr>
            <w:tcW w:w="1345" w:type="dxa"/>
          </w:tcPr>
          <w:p w14:paraId="1C09AED7" w14:textId="687CB921" w:rsidR="00831109" w:rsidRPr="005C7EB7"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
                <w:bCs/>
                <w:sz w:val="22"/>
                <w:szCs w:val="22"/>
              </w:rPr>
            </w:pPr>
            <w:r w:rsidRPr="005C7EB7">
              <w:rPr>
                <w:rFonts w:asciiTheme="majorHAnsi" w:hAnsiTheme="majorHAnsi"/>
                <w:b/>
                <w:bCs/>
                <w:sz w:val="22"/>
                <w:szCs w:val="22"/>
              </w:rPr>
              <w:t>-3.90</w:t>
            </w:r>
          </w:p>
        </w:tc>
        <w:tc>
          <w:tcPr>
            <w:tcW w:w="1494" w:type="dxa"/>
          </w:tcPr>
          <w:p w14:paraId="3A851EE2" w14:textId="387C3100"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 -</w:t>
            </w:r>
          </w:p>
        </w:tc>
      </w:tr>
      <w:tr w:rsidR="00831109" w:rsidRPr="00D73528" w14:paraId="39CB4D7A" w14:textId="77777777" w:rsidTr="00084EE4">
        <w:tc>
          <w:tcPr>
            <w:tcW w:w="3383" w:type="dxa"/>
          </w:tcPr>
          <w:p w14:paraId="00FB6515" w14:textId="6C40DED8" w:rsidR="00831109" w:rsidRPr="00D73528" w:rsidRDefault="00831109" w:rsidP="00831109">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Cs/>
                <w:sz w:val="22"/>
                <w:szCs w:val="22"/>
              </w:rPr>
            </w:pPr>
            <w:r w:rsidRPr="00D73528">
              <w:rPr>
                <w:rFonts w:asciiTheme="majorHAnsi" w:hAnsiTheme="majorHAnsi"/>
                <w:bCs/>
                <w:sz w:val="22"/>
                <w:szCs w:val="22"/>
              </w:rPr>
              <w:t>Season (winter)</w:t>
            </w:r>
          </w:p>
        </w:tc>
        <w:tc>
          <w:tcPr>
            <w:tcW w:w="1345" w:type="dxa"/>
          </w:tcPr>
          <w:p w14:paraId="4761884E" w14:textId="13D70720"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5C7EB7">
              <w:rPr>
                <w:rFonts w:asciiTheme="majorHAnsi" w:hAnsiTheme="majorHAnsi"/>
                <w:b/>
                <w:bCs/>
                <w:sz w:val="22"/>
                <w:szCs w:val="22"/>
              </w:rPr>
              <w:t>-0.51</w:t>
            </w:r>
          </w:p>
        </w:tc>
        <w:tc>
          <w:tcPr>
            <w:tcW w:w="1345" w:type="dxa"/>
          </w:tcPr>
          <w:p w14:paraId="03B70297" w14:textId="3B390BD3" w:rsidR="00831109" w:rsidRPr="005C7EB7"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
                <w:bCs/>
                <w:sz w:val="22"/>
                <w:szCs w:val="22"/>
              </w:rPr>
            </w:pPr>
            <w:r w:rsidRPr="005C7EB7">
              <w:rPr>
                <w:rFonts w:asciiTheme="majorHAnsi" w:hAnsiTheme="majorHAnsi"/>
                <w:b/>
                <w:bCs/>
                <w:sz w:val="22"/>
                <w:szCs w:val="22"/>
              </w:rPr>
              <w:t>-0.63</w:t>
            </w:r>
          </w:p>
        </w:tc>
        <w:tc>
          <w:tcPr>
            <w:tcW w:w="1494" w:type="dxa"/>
          </w:tcPr>
          <w:p w14:paraId="1EEB092A" w14:textId="341E36CF"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-0.37</w:t>
            </w:r>
          </w:p>
        </w:tc>
      </w:tr>
      <w:tr w:rsidR="00831109" w:rsidRPr="00D73528" w14:paraId="26E64E16" w14:textId="77777777" w:rsidTr="00BE576C">
        <w:tc>
          <w:tcPr>
            <w:tcW w:w="3383" w:type="dxa"/>
          </w:tcPr>
          <w:p w14:paraId="2689FD23" w14:textId="3545B936" w:rsidR="00831109" w:rsidRPr="00D73528" w:rsidRDefault="00831109" w:rsidP="00831109">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Cs/>
                <w:sz w:val="22"/>
                <w:szCs w:val="22"/>
              </w:rPr>
            </w:pPr>
            <w:r w:rsidRPr="00D73528">
              <w:rPr>
                <w:rFonts w:asciiTheme="majorHAnsi" w:hAnsiTheme="majorHAnsi"/>
                <w:bCs/>
                <w:sz w:val="22"/>
                <w:szCs w:val="22"/>
              </w:rPr>
              <w:t>Tree cover</w:t>
            </w:r>
          </w:p>
        </w:tc>
        <w:tc>
          <w:tcPr>
            <w:tcW w:w="1345" w:type="dxa"/>
          </w:tcPr>
          <w:p w14:paraId="6339B1CF" w14:textId="41B1A36F"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 -</w:t>
            </w:r>
          </w:p>
        </w:tc>
        <w:tc>
          <w:tcPr>
            <w:tcW w:w="1345" w:type="dxa"/>
          </w:tcPr>
          <w:p w14:paraId="5CAB22FE" w14:textId="16877625" w:rsidR="00831109" w:rsidRPr="005C7EB7"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
                <w:bCs/>
                <w:sz w:val="22"/>
                <w:szCs w:val="22"/>
              </w:rPr>
            </w:pPr>
            <w:r w:rsidRPr="005C7EB7">
              <w:rPr>
                <w:rFonts w:asciiTheme="majorHAnsi" w:hAnsiTheme="majorHAnsi"/>
                <w:b/>
                <w:bCs/>
                <w:sz w:val="22"/>
                <w:szCs w:val="22"/>
              </w:rPr>
              <w:t>-0.62</w:t>
            </w:r>
          </w:p>
        </w:tc>
        <w:tc>
          <w:tcPr>
            <w:tcW w:w="1494" w:type="dxa"/>
          </w:tcPr>
          <w:p w14:paraId="16C0F9B0" w14:textId="65CC30C5"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5C7EB7">
              <w:rPr>
                <w:rFonts w:asciiTheme="majorHAnsi" w:hAnsiTheme="majorHAnsi"/>
                <w:b/>
                <w:bCs/>
                <w:sz w:val="22"/>
                <w:szCs w:val="22"/>
              </w:rPr>
              <w:t>0.37</w:t>
            </w:r>
          </w:p>
        </w:tc>
      </w:tr>
      <w:tr w:rsidR="00831109" w:rsidRPr="00D73528" w14:paraId="550BBDC1" w14:textId="77777777" w:rsidTr="00BE576C">
        <w:tc>
          <w:tcPr>
            <w:tcW w:w="3383" w:type="dxa"/>
          </w:tcPr>
          <w:p w14:paraId="4FC2F735" w14:textId="52CE8BAB" w:rsidR="00831109" w:rsidRPr="00D73528" w:rsidRDefault="00831109" w:rsidP="00831109">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Cs/>
                <w:sz w:val="22"/>
                <w:szCs w:val="22"/>
              </w:rPr>
            </w:pPr>
            <w:r>
              <w:rPr>
                <w:rFonts w:asciiTheme="majorHAnsi" w:hAnsiTheme="majorHAnsi"/>
                <w:bCs/>
                <w:sz w:val="22"/>
                <w:szCs w:val="22"/>
              </w:rPr>
              <w:t>Unmaintained vegetation</w:t>
            </w:r>
          </w:p>
        </w:tc>
        <w:tc>
          <w:tcPr>
            <w:tcW w:w="1345" w:type="dxa"/>
          </w:tcPr>
          <w:p w14:paraId="0CBDC58C" w14:textId="56D7C119"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 -</w:t>
            </w:r>
          </w:p>
        </w:tc>
        <w:tc>
          <w:tcPr>
            <w:tcW w:w="1345" w:type="dxa"/>
          </w:tcPr>
          <w:p w14:paraId="04733652" w14:textId="62B35FBE"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Pr>
                <w:rFonts w:asciiTheme="majorHAnsi" w:hAnsiTheme="majorHAnsi"/>
                <w:bCs/>
                <w:sz w:val="22"/>
                <w:szCs w:val="22"/>
              </w:rPr>
              <w:t>0.31</w:t>
            </w:r>
          </w:p>
        </w:tc>
        <w:tc>
          <w:tcPr>
            <w:tcW w:w="1494" w:type="dxa"/>
          </w:tcPr>
          <w:p w14:paraId="05929349" w14:textId="2CB5F034"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 -</w:t>
            </w:r>
          </w:p>
        </w:tc>
      </w:tr>
      <w:tr w:rsidR="00831109" w:rsidRPr="00D73528" w14:paraId="36EB080B" w14:textId="77777777" w:rsidTr="00BE576C">
        <w:tc>
          <w:tcPr>
            <w:tcW w:w="3383" w:type="dxa"/>
          </w:tcPr>
          <w:p w14:paraId="50439A88" w14:textId="2C4CE895" w:rsidR="00831109" w:rsidRPr="00D73528" w:rsidRDefault="00831109" w:rsidP="00831109">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Cs/>
                <w:sz w:val="22"/>
                <w:szCs w:val="22"/>
              </w:rPr>
            </w:pPr>
            <w:r w:rsidRPr="00D73528">
              <w:rPr>
                <w:rFonts w:asciiTheme="majorHAnsi" w:hAnsiTheme="majorHAnsi"/>
                <w:bCs/>
                <w:sz w:val="22"/>
                <w:szCs w:val="22"/>
              </w:rPr>
              <w:t>Vacan</w:t>
            </w:r>
            <w:r>
              <w:rPr>
                <w:rFonts w:asciiTheme="majorHAnsi" w:hAnsiTheme="majorHAnsi"/>
                <w:bCs/>
                <w:sz w:val="22"/>
                <w:szCs w:val="22"/>
              </w:rPr>
              <w:t>cy</w:t>
            </w:r>
          </w:p>
        </w:tc>
        <w:tc>
          <w:tcPr>
            <w:tcW w:w="1345" w:type="dxa"/>
          </w:tcPr>
          <w:p w14:paraId="0FB9B3F7" w14:textId="77C58598"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0.</w:t>
            </w:r>
            <w:r>
              <w:rPr>
                <w:rFonts w:asciiTheme="majorHAnsi" w:hAnsiTheme="majorHAnsi"/>
                <w:bCs/>
                <w:sz w:val="22"/>
                <w:szCs w:val="22"/>
              </w:rPr>
              <w:t>15</w:t>
            </w:r>
          </w:p>
        </w:tc>
        <w:tc>
          <w:tcPr>
            <w:tcW w:w="1345" w:type="dxa"/>
          </w:tcPr>
          <w:p w14:paraId="028D548A" w14:textId="1F64684C"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 -</w:t>
            </w:r>
          </w:p>
        </w:tc>
        <w:tc>
          <w:tcPr>
            <w:tcW w:w="1494" w:type="dxa"/>
          </w:tcPr>
          <w:p w14:paraId="4C8C2826" w14:textId="6A01EDFE"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Pr>
                <w:rFonts w:asciiTheme="majorHAnsi" w:hAnsiTheme="majorHAnsi"/>
                <w:bCs/>
                <w:sz w:val="22"/>
                <w:szCs w:val="22"/>
              </w:rPr>
              <w:t>-</w:t>
            </w:r>
            <w:r w:rsidRPr="00D73528">
              <w:rPr>
                <w:rFonts w:asciiTheme="majorHAnsi" w:hAnsiTheme="majorHAnsi"/>
                <w:bCs/>
                <w:sz w:val="22"/>
                <w:szCs w:val="22"/>
              </w:rPr>
              <w:t>0.1</w:t>
            </w:r>
            <w:r>
              <w:rPr>
                <w:rFonts w:asciiTheme="majorHAnsi" w:hAnsiTheme="majorHAnsi"/>
                <w:bCs/>
                <w:sz w:val="22"/>
                <w:szCs w:val="22"/>
              </w:rPr>
              <w:t>0</w:t>
            </w:r>
          </w:p>
        </w:tc>
      </w:tr>
      <w:tr w:rsidR="00831109" w:rsidRPr="00D73528" w14:paraId="18272A94" w14:textId="77777777" w:rsidTr="00BE576C">
        <w:tc>
          <w:tcPr>
            <w:tcW w:w="3383" w:type="dxa"/>
          </w:tcPr>
          <w:p w14:paraId="71A06309" w14:textId="40ED9405" w:rsidR="00831109" w:rsidRPr="00D73528" w:rsidRDefault="00831109" w:rsidP="00831109">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Cs/>
                <w:sz w:val="22"/>
                <w:szCs w:val="22"/>
              </w:rPr>
            </w:pPr>
            <w:r>
              <w:rPr>
                <w:rFonts w:asciiTheme="majorHAnsi" w:hAnsiTheme="majorHAnsi"/>
                <w:bCs/>
                <w:sz w:val="22"/>
                <w:szCs w:val="22"/>
              </w:rPr>
              <w:t>Vacancy x f</w:t>
            </w:r>
            <w:r w:rsidRPr="00D73528">
              <w:rPr>
                <w:rFonts w:asciiTheme="majorHAnsi" w:hAnsiTheme="majorHAnsi"/>
                <w:bCs/>
                <w:sz w:val="22"/>
                <w:szCs w:val="22"/>
              </w:rPr>
              <w:t>lood depth</w:t>
            </w:r>
          </w:p>
        </w:tc>
        <w:tc>
          <w:tcPr>
            <w:tcW w:w="1345" w:type="dxa"/>
          </w:tcPr>
          <w:p w14:paraId="72AA679C" w14:textId="6577F2C5"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5C7EB7">
              <w:rPr>
                <w:rFonts w:asciiTheme="majorHAnsi" w:hAnsiTheme="majorHAnsi"/>
                <w:b/>
                <w:bCs/>
                <w:sz w:val="22"/>
                <w:szCs w:val="22"/>
              </w:rPr>
              <w:t>0.44</w:t>
            </w:r>
          </w:p>
        </w:tc>
        <w:tc>
          <w:tcPr>
            <w:tcW w:w="1345" w:type="dxa"/>
          </w:tcPr>
          <w:p w14:paraId="635B3575" w14:textId="45A95D69" w:rsidR="00831109" w:rsidRPr="00D73528"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w:t>
            </w:r>
            <w:r w:rsidRPr="005C7EB7">
              <w:rPr>
                <w:rFonts w:asciiTheme="majorHAnsi" w:hAnsiTheme="majorHAnsi"/>
                <w:b/>
                <w:bCs/>
                <w:sz w:val="22"/>
                <w:szCs w:val="22"/>
              </w:rPr>
              <w:t>0.03</w:t>
            </w:r>
          </w:p>
        </w:tc>
        <w:tc>
          <w:tcPr>
            <w:tcW w:w="1494" w:type="dxa"/>
          </w:tcPr>
          <w:p w14:paraId="310456B1" w14:textId="0D7169ED" w:rsidR="00831109" w:rsidRPr="005C7EB7"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
                <w:bCs/>
                <w:sz w:val="22"/>
                <w:szCs w:val="22"/>
              </w:rPr>
            </w:pPr>
            <w:r w:rsidRPr="005C7EB7">
              <w:rPr>
                <w:rFonts w:asciiTheme="majorHAnsi" w:hAnsiTheme="majorHAnsi"/>
                <w:b/>
                <w:bCs/>
                <w:sz w:val="22"/>
                <w:szCs w:val="22"/>
              </w:rPr>
              <w:t>0.53</w:t>
            </w:r>
          </w:p>
        </w:tc>
      </w:tr>
      <w:tr w:rsidR="00831109" w:rsidRPr="00D73528" w14:paraId="1892C38A" w14:textId="77777777" w:rsidTr="00BE576C">
        <w:tc>
          <w:tcPr>
            <w:tcW w:w="3383" w:type="dxa"/>
            <w:tcBorders>
              <w:bottom w:val="single" w:sz="4" w:space="0" w:color="auto"/>
            </w:tcBorders>
          </w:tcPr>
          <w:p w14:paraId="3AC6338E" w14:textId="1B9CC301" w:rsidR="00831109" w:rsidRPr="00D73528" w:rsidRDefault="00831109" w:rsidP="00831109">
            <w:pPr>
              <w:pStyle w:val="Normal1"/>
              <w:keepNext/>
              <w:keepLines/>
              <w:pBdr>
                <w:top w:val="none" w:sz="0" w:space="0" w:color="auto"/>
                <w:left w:val="none" w:sz="0" w:space="0" w:color="auto"/>
                <w:bottom w:val="none" w:sz="0" w:space="0" w:color="auto"/>
                <w:right w:val="none" w:sz="0" w:space="0" w:color="auto"/>
                <w:between w:val="none" w:sz="0" w:space="0" w:color="auto"/>
              </w:pBdr>
              <w:rPr>
                <w:rFonts w:asciiTheme="majorHAnsi" w:hAnsiTheme="majorHAnsi"/>
                <w:bCs/>
                <w:sz w:val="22"/>
                <w:szCs w:val="22"/>
              </w:rPr>
            </w:pPr>
            <w:r>
              <w:rPr>
                <w:rFonts w:asciiTheme="majorHAnsi" w:hAnsiTheme="majorHAnsi"/>
                <w:bCs/>
                <w:sz w:val="22"/>
                <w:szCs w:val="22"/>
              </w:rPr>
              <w:t>Vacancy x season (winter)</w:t>
            </w:r>
          </w:p>
        </w:tc>
        <w:tc>
          <w:tcPr>
            <w:tcW w:w="1345" w:type="dxa"/>
            <w:tcBorders>
              <w:bottom w:val="single" w:sz="4" w:space="0" w:color="auto"/>
            </w:tcBorders>
          </w:tcPr>
          <w:p w14:paraId="0B16B229" w14:textId="0A9FF4A0" w:rsidR="00831109"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Pr>
                <w:rFonts w:asciiTheme="majorHAnsi" w:hAnsiTheme="majorHAnsi"/>
                <w:bCs/>
                <w:sz w:val="22"/>
                <w:szCs w:val="22"/>
              </w:rPr>
              <w:t>0.40</w:t>
            </w:r>
          </w:p>
        </w:tc>
        <w:tc>
          <w:tcPr>
            <w:tcW w:w="1345" w:type="dxa"/>
            <w:tcBorders>
              <w:bottom w:val="single" w:sz="4" w:space="0" w:color="auto"/>
            </w:tcBorders>
          </w:tcPr>
          <w:p w14:paraId="5FBA271B" w14:textId="63D8AFBC" w:rsidR="00831109"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Cs/>
                <w:sz w:val="22"/>
                <w:szCs w:val="22"/>
              </w:rPr>
            </w:pPr>
            <w:r w:rsidRPr="00D73528">
              <w:rPr>
                <w:rFonts w:asciiTheme="majorHAnsi" w:hAnsiTheme="majorHAnsi"/>
                <w:bCs/>
                <w:sz w:val="22"/>
                <w:szCs w:val="22"/>
              </w:rPr>
              <w:t>- -</w:t>
            </w:r>
          </w:p>
        </w:tc>
        <w:tc>
          <w:tcPr>
            <w:tcW w:w="1494" w:type="dxa"/>
            <w:tcBorders>
              <w:bottom w:val="single" w:sz="4" w:space="0" w:color="auto"/>
            </w:tcBorders>
          </w:tcPr>
          <w:p w14:paraId="60B492EB" w14:textId="52F96856" w:rsidR="00831109" w:rsidRPr="005C7EB7" w:rsidRDefault="00831109" w:rsidP="005C7EB7">
            <w:pPr>
              <w:pStyle w:val="Normal1"/>
              <w:keepNext/>
              <w:keepLines/>
              <w:pBdr>
                <w:top w:val="none" w:sz="0" w:space="0" w:color="auto"/>
                <w:left w:val="none" w:sz="0" w:space="0" w:color="auto"/>
                <w:bottom w:val="none" w:sz="0" w:space="0" w:color="auto"/>
                <w:right w:val="none" w:sz="0" w:space="0" w:color="auto"/>
                <w:between w:val="none" w:sz="0" w:space="0" w:color="auto"/>
              </w:pBdr>
              <w:jc w:val="right"/>
              <w:rPr>
                <w:rFonts w:asciiTheme="majorHAnsi" w:hAnsiTheme="majorHAnsi"/>
                <w:b/>
                <w:bCs/>
                <w:sz w:val="22"/>
                <w:szCs w:val="22"/>
              </w:rPr>
            </w:pPr>
            <w:r w:rsidRPr="005C7EB7">
              <w:rPr>
                <w:rFonts w:asciiTheme="majorHAnsi" w:hAnsiTheme="majorHAnsi"/>
                <w:b/>
                <w:bCs/>
                <w:sz w:val="22"/>
                <w:szCs w:val="22"/>
              </w:rPr>
              <w:t>0.44</w:t>
            </w:r>
          </w:p>
        </w:tc>
      </w:tr>
    </w:tbl>
    <w:p w14:paraId="1E3D3FC5" w14:textId="77777777" w:rsidR="006E7A24" w:rsidRDefault="006E7A24" w:rsidP="00C52873">
      <w:pPr>
        <w:pStyle w:val="Normal1"/>
        <w:keepNext/>
        <w:keepLines/>
        <w:rPr>
          <w:rFonts w:asciiTheme="majorHAnsi" w:hAnsiTheme="majorHAnsi"/>
          <w:b/>
          <w:sz w:val="22"/>
          <w:szCs w:val="22"/>
        </w:rPr>
      </w:pPr>
    </w:p>
    <w:p w14:paraId="66FEC33F" w14:textId="77777777" w:rsidR="006E7A24" w:rsidRDefault="006E7A24" w:rsidP="00C52873">
      <w:pPr>
        <w:pStyle w:val="Normal1"/>
        <w:keepNext/>
        <w:keepLines/>
        <w:rPr>
          <w:rFonts w:asciiTheme="majorHAnsi" w:hAnsiTheme="majorHAnsi"/>
          <w:b/>
          <w:sz w:val="22"/>
          <w:szCs w:val="22"/>
        </w:rPr>
      </w:pPr>
    </w:p>
    <w:p w14:paraId="41278FDA" w14:textId="77777777" w:rsidR="00084EE4" w:rsidRDefault="00084EE4" w:rsidP="00C52873">
      <w:pPr>
        <w:pStyle w:val="Normal1"/>
        <w:keepNext/>
        <w:keepLines/>
        <w:rPr>
          <w:rFonts w:asciiTheme="majorHAnsi" w:hAnsiTheme="majorHAnsi"/>
          <w:b/>
          <w:sz w:val="22"/>
          <w:szCs w:val="22"/>
        </w:rPr>
      </w:pPr>
    </w:p>
    <w:p w14:paraId="5503284A" w14:textId="77777777" w:rsidR="00084EE4" w:rsidRDefault="00084EE4" w:rsidP="00C52873">
      <w:pPr>
        <w:pStyle w:val="Normal1"/>
        <w:keepNext/>
        <w:keepLines/>
        <w:rPr>
          <w:rFonts w:asciiTheme="majorHAnsi" w:hAnsiTheme="majorHAnsi"/>
          <w:b/>
          <w:sz w:val="22"/>
          <w:szCs w:val="22"/>
        </w:rPr>
      </w:pPr>
    </w:p>
    <w:p w14:paraId="33A0E729" w14:textId="77777777" w:rsidR="00084EE4" w:rsidRDefault="00084EE4" w:rsidP="00C52873">
      <w:pPr>
        <w:pStyle w:val="Normal1"/>
        <w:keepNext/>
        <w:keepLines/>
        <w:rPr>
          <w:rFonts w:asciiTheme="majorHAnsi" w:hAnsiTheme="majorHAnsi"/>
          <w:b/>
          <w:sz w:val="22"/>
          <w:szCs w:val="22"/>
        </w:rPr>
      </w:pPr>
    </w:p>
    <w:p w14:paraId="38BE6B39" w14:textId="77777777" w:rsidR="00084EE4" w:rsidRDefault="00084EE4" w:rsidP="00C52873">
      <w:pPr>
        <w:pStyle w:val="Normal1"/>
        <w:keepNext/>
        <w:keepLines/>
        <w:rPr>
          <w:rFonts w:asciiTheme="majorHAnsi" w:hAnsiTheme="majorHAnsi"/>
          <w:b/>
          <w:sz w:val="22"/>
          <w:szCs w:val="22"/>
        </w:rPr>
      </w:pPr>
    </w:p>
    <w:p w14:paraId="34727FCD" w14:textId="77777777" w:rsidR="00084EE4" w:rsidRDefault="00084EE4" w:rsidP="00C52873">
      <w:pPr>
        <w:pStyle w:val="Normal1"/>
        <w:keepNext/>
        <w:keepLines/>
        <w:rPr>
          <w:rFonts w:asciiTheme="majorHAnsi" w:hAnsiTheme="majorHAnsi"/>
          <w:b/>
          <w:sz w:val="22"/>
          <w:szCs w:val="22"/>
        </w:rPr>
      </w:pPr>
    </w:p>
    <w:p w14:paraId="5256584F" w14:textId="77777777" w:rsidR="00084EE4" w:rsidRDefault="00084EE4" w:rsidP="00C52873">
      <w:pPr>
        <w:pStyle w:val="Normal1"/>
        <w:keepNext/>
        <w:keepLines/>
        <w:rPr>
          <w:rFonts w:asciiTheme="majorHAnsi" w:hAnsiTheme="majorHAnsi"/>
          <w:b/>
          <w:sz w:val="22"/>
          <w:szCs w:val="22"/>
        </w:rPr>
      </w:pPr>
    </w:p>
    <w:p w14:paraId="73F1B41B" w14:textId="77777777" w:rsidR="00084EE4" w:rsidRDefault="00084EE4" w:rsidP="00C52873">
      <w:pPr>
        <w:pStyle w:val="Normal1"/>
        <w:keepNext/>
        <w:keepLines/>
        <w:rPr>
          <w:rFonts w:asciiTheme="majorHAnsi" w:hAnsiTheme="majorHAnsi"/>
          <w:b/>
          <w:sz w:val="22"/>
          <w:szCs w:val="22"/>
        </w:rPr>
      </w:pPr>
    </w:p>
    <w:p w14:paraId="225EBF4D" w14:textId="77777777" w:rsidR="00084EE4" w:rsidRDefault="00084EE4" w:rsidP="00C52873">
      <w:pPr>
        <w:pStyle w:val="Normal1"/>
        <w:keepNext/>
        <w:keepLines/>
        <w:rPr>
          <w:rFonts w:asciiTheme="majorHAnsi" w:hAnsiTheme="majorHAnsi"/>
          <w:b/>
          <w:sz w:val="22"/>
          <w:szCs w:val="22"/>
        </w:rPr>
      </w:pPr>
    </w:p>
    <w:p w14:paraId="4A177569" w14:textId="77777777" w:rsidR="00084EE4" w:rsidRDefault="00084EE4" w:rsidP="00C52873">
      <w:pPr>
        <w:pStyle w:val="Normal1"/>
        <w:keepNext/>
        <w:keepLines/>
        <w:rPr>
          <w:rFonts w:asciiTheme="majorHAnsi" w:hAnsiTheme="majorHAnsi"/>
          <w:b/>
          <w:sz w:val="22"/>
          <w:szCs w:val="22"/>
        </w:rPr>
      </w:pPr>
    </w:p>
    <w:p w14:paraId="55CAEB0F" w14:textId="77777777" w:rsidR="00084EE4" w:rsidRDefault="00084EE4" w:rsidP="00C52873">
      <w:pPr>
        <w:pStyle w:val="Normal1"/>
        <w:keepNext/>
        <w:keepLines/>
        <w:rPr>
          <w:rFonts w:asciiTheme="majorHAnsi" w:hAnsiTheme="majorHAnsi"/>
          <w:b/>
          <w:sz w:val="22"/>
          <w:szCs w:val="22"/>
        </w:rPr>
      </w:pPr>
    </w:p>
    <w:p w14:paraId="023409AD" w14:textId="77777777" w:rsidR="00084EE4" w:rsidRDefault="00084EE4" w:rsidP="00C52873">
      <w:pPr>
        <w:pStyle w:val="Normal1"/>
        <w:keepNext/>
        <w:keepLines/>
        <w:rPr>
          <w:rFonts w:asciiTheme="majorHAnsi" w:hAnsiTheme="majorHAnsi"/>
          <w:b/>
          <w:sz w:val="22"/>
          <w:szCs w:val="22"/>
        </w:rPr>
      </w:pPr>
    </w:p>
    <w:p w14:paraId="58FDC51D" w14:textId="77777777" w:rsidR="00084EE4" w:rsidRDefault="00084EE4" w:rsidP="00C52873">
      <w:pPr>
        <w:pStyle w:val="Normal1"/>
        <w:keepNext/>
        <w:keepLines/>
        <w:rPr>
          <w:rFonts w:asciiTheme="majorHAnsi" w:hAnsiTheme="majorHAnsi"/>
          <w:b/>
          <w:sz w:val="22"/>
          <w:szCs w:val="22"/>
        </w:rPr>
      </w:pPr>
    </w:p>
    <w:p w14:paraId="0B9C41AA" w14:textId="77777777" w:rsidR="00084EE4" w:rsidRDefault="00084EE4" w:rsidP="00C52873">
      <w:pPr>
        <w:pStyle w:val="Normal1"/>
        <w:keepNext/>
        <w:keepLines/>
        <w:rPr>
          <w:rFonts w:asciiTheme="majorHAnsi" w:hAnsiTheme="majorHAnsi"/>
          <w:b/>
          <w:sz w:val="22"/>
          <w:szCs w:val="22"/>
        </w:rPr>
      </w:pPr>
    </w:p>
    <w:p w14:paraId="18161562" w14:textId="77777777" w:rsidR="00084EE4" w:rsidRDefault="00084EE4" w:rsidP="00C52873">
      <w:pPr>
        <w:pStyle w:val="Normal1"/>
        <w:keepNext/>
        <w:keepLines/>
        <w:rPr>
          <w:rFonts w:asciiTheme="majorHAnsi" w:hAnsiTheme="majorHAnsi"/>
          <w:b/>
          <w:sz w:val="22"/>
          <w:szCs w:val="22"/>
        </w:rPr>
      </w:pPr>
    </w:p>
    <w:p w14:paraId="20D33C47" w14:textId="77777777" w:rsidR="00084EE4" w:rsidRDefault="00084EE4" w:rsidP="00C52873">
      <w:pPr>
        <w:pStyle w:val="Normal1"/>
        <w:keepNext/>
        <w:keepLines/>
        <w:rPr>
          <w:rFonts w:asciiTheme="majorHAnsi" w:hAnsiTheme="majorHAnsi"/>
          <w:b/>
          <w:sz w:val="22"/>
          <w:szCs w:val="22"/>
        </w:rPr>
      </w:pPr>
    </w:p>
    <w:p w14:paraId="1F37340A" w14:textId="77777777" w:rsidR="00084EE4" w:rsidRDefault="00084EE4" w:rsidP="00C52873">
      <w:pPr>
        <w:pStyle w:val="Normal1"/>
        <w:keepNext/>
        <w:keepLines/>
        <w:rPr>
          <w:rFonts w:asciiTheme="majorHAnsi" w:hAnsiTheme="majorHAnsi"/>
          <w:b/>
          <w:sz w:val="22"/>
          <w:szCs w:val="22"/>
        </w:rPr>
      </w:pPr>
    </w:p>
    <w:p w14:paraId="6FEE9F9D" w14:textId="77777777" w:rsidR="00084EE4" w:rsidRDefault="00084EE4" w:rsidP="00C52873">
      <w:pPr>
        <w:pStyle w:val="Normal1"/>
        <w:keepNext/>
        <w:keepLines/>
        <w:rPr>
          <w:rFonts w:asciiTheme="majorHAnsi" w:hAnsiTheme="majorHAnsi"/>
          <w:b/>
          <w:sz w:val="22"/>
          <w:szCs w:val="22"/>
        </w:rPr>
      </w:pPr>
    </w:p>
    <w:p w14:paraId="69CA19B6" w14:textId="77777777" w:rsidR="00084EE4" w:rsidRDefault="00084EE4" w:rsidP="00C52873">
      <w:pPr>
        <w:pStyle w:val="Normal1"/>
        <w:keepNext/>
        <w:keepLines/>
        <w:rPr>
          <w:rFonts w:asciiTheme="majorHAnsi" w:hAnsiTheme="majorHAnsi"/>
          <w:b/>
          <w:sz w:val="22"/>
          <w:szCs w:val="22"/>
        </w:rPr>
      </w:pPr>
    </w:p>
    <w:p w14:paraId="203FB916" w14:textId="77777777" w:rsidR="00084EE4" w:rsidRDefault="00084EE4" w:rsidP="00C52873">
      <w:pPr>
        <w:pStyle w:val="Normal1"/>
        <w:keepNext/>
        <w:keepLines/>
        <w:rPr>
          <w:rFonts w:asciiTheme="majorHAnsi" w:hAnsiTheme="majorHAnsi"/>
          <w:b/>
          <w:sz w:val="22"/>
          <w:szCs w:val="22"/>
        </w:rPr>
      </w:pPr>
    </w:p>
    <w:p w14:paraId="19672FC6" w14:textId="77777777" w:rsidR="00084EE4" w:rsidRDefault="00084EE4" w:rsidP="00C52873">
      <w:pPr>
        <w:pStyle w:val="Normal1"/>
        <w:keepNext/>
        <w:keepLines/>
        <w:rPr>
          <w:rFonts w:asciiTheme="majorHAnsi" w:hAnsiTheme="majorHAnsi"/>
          <w:b/>
          <w:sz w:val="22"/>
          <w:szCs w:val="22"/>
        </w:rPr>
      </w:pPr>
    </w:p>
    <w:p w14:paraId="2596A8DB" w14:textId="77777777" w:rsidR="00084EE4" w:rsidRDefault="00084EE4" w:rsidP="00C52873">
      <w:pPr>
        <w:pStyle w:val="Normal1"/>
        <w:keepNext/>
        <w:keepLines/>
        <w:rPr>
          <w:rFonts w:asciiTheme="majorHAnsi" w:hAnsiTheme="majorHAnsi"/>
          <w:b/>
          <w:sz w:val="22"/>
          <w:szCs w:val="22"/>
        </w:rPr>
      </w:pPr>
    </w:p>
    <w:p w14:paraId="5DB7B656" w14:textId="77777777" w:rsidR="00084EE4" w:rsidRDefault="00084EE4" w:rsidP="00C52873">
      <w:pPr>
        <w:pStyle w:val="Normal1"/>
        <w:keepNext/>
        <w:keepLines/>
        <w:rPr>
          <w:rFonts w:asciiTheme="majorHAnsi" w:hAnsiTheme="majorHAnsi"/>
          <w:b/>
          <w:sz w:val="22"/>
          <w:szCs w:val="22"/>
        </w:rPr>
      </w:pPr>
    </w:p>
    <w:p w14:paraId="75D2AE79" w14:textId="77777777" w:rsidR="00084EE4" w:rsidRDefault="00084EE4" w:rsidP="00C52873">
      <w:pPr>
        <w:pStyle w:val="Normal1"/>
        <w:keepNext/>
        <w:keepLines/>
        <w:rPr>
          <w:rFonts w:asciiTheme="majorHAnsi" w:hAnsiTheme="majorHAnsi"/>
          <w:b/>
          <w:sz w:val="22"/>
          <w:szCs w:val="22"/>
        </w:rPr>
      </w:pPr>
    </w:p>
    <w:p w14:paraId="41F4E7C7" w14:textId="77777777" w:rsidR="00084EE4" w:rsidRDefault="00084EE4" w:rsidP="00C52873">
      <w:pPr>
        <w:pStyle w:val="Normal1"/>
        <w:keepNext/>
        <w:keepLines/>
        <w:rPr>
          <w:rFonts w:asciiTheme="majorHAnsi" w:hAnsiTheme="majorHAnsi"/>
          <w:b/>
          <w:sz w:val="22"/>
          <w:szCs w:val="22"/>
        </w:rPr>
      </w:pPr>
    </w:p>
    <w:p w14:paraId="0ED86AEC" w14:textId="77777777" w:rsidR="00084EE4" w:rsidRDefault="00084EE4" w:rsidP="00C52873">
      <w:pPr>
        <w:pStyle w:val="Normal1"/>
        <w:keepNext/>
        <w:keepLines/>
        <w:rPr>
          <w:rFonts w:asciiTheme="majorHAnsi" w:hAnsiTheme="majorHAnsi"/>
          <w:b/>
          <w:sz w:val="22"/>
          <w:szCs w:val="22"/>
        </w:rPr>
      </w:pPr>
    </w:p>
    <w:p w14:paraId="434F785F" w14:textId="7BB1E20F" w:rsidR="005C7EB7" w:rsidRPr="00EA1DF1" w:rsidRDefault="006E7A24" w:rsidP="002D3A0F">
      <w:pPr>
        <w:pStyle w:val="Normal1"/>
        <w:keepNext/>
        <w:keepLines/>
        <w:rPr>
          <w:rFonts w:ascii="Calibri" w:hAnsi="Calibri" w:cs="Calibri"/>
          <w:sz w:val="22"/>
          <w:szCs w:val="22"/>
        </w:rPr>
      </w:pPr>
      <w:r w:rsidRPr="00EA1DF1">
        <w:rPr>
          <w:rFonts w:ascii="Calibri" w:hAnsi="Calibri" w:cs="Calibri"/>
          <w:b/>
          <w:sz w:val="22"/>
          <w:szCs w:val="22"/>
        </w:rPr>
        <w:lastRenderedPageBreak/>
        <w:t>Table 3.</w:t>
      </w:r>
      <w:r w:rsidR="00C126AF" w:rsidRPr="00EA1DF1">
        <w:rPr>
          <w:rFonts w:ascii="Calibri" w:hAnsi="Calibri" w:cs="Calibri"/>
          <w:b/>
          <w:sz w:val="22"/>
          <w:szCs w:val="22"/>
        </w:rPr>
        <w:t xml:space="preserve"> Coefficients and significance of socio-environmental variables included in the </w:t>
      </w:r>
      <w:r w:rsidR="001F2205" w:rsidRPr="00EA1DF1">
        <w:rPr>
          <w:rFonts w:ascii="Calibri" w:hAnsi="Calibri" w:cs="Calibri"/>
          <w:b/>
          <w:sz w:val="22"/>
          <w:szCs w:val="22"/>
        </w:rPr>
        <w:t>top model</w:t>
      </w:r>
      <w:r w:rsidR="009B6C69" w:rsidRPr="00EA1DF1">
        <w:rPr>
          <w:rFonts w:ascii="Calibri" w:hAnsi="Calibri" w:cs="Calibri"/>
          <w:b/>
          <w:sz w:val="22"/>
          <w:szCs w:val="22"/>
        </w:rPr>
        <w:t>s</w:t>
      </w:r>
      <w:r w:rsidR="00C126AF" w:rsidRPr="00EA1DF1">
        <w:rPr>
          <w:rFonts w:ascii="Calibri" w:hAnsi="Calibri" w:cs="Calibri"/>
          <w:b/>
          <w:sz w:val="22"/>
          <w:szCs w:val="22"/>
        </w:rPr>
        <w:t xml:space="preserve"> </w:t>
      </w:r>
      <w:r w:rsidR="009B6C69" w:rsidRPr="00EA1DF1">
        <w:rPr>
          <w:rFonts w:ascii="Calibri" w:hAnsi="Calibri" w:cs="Calibri"/>
          <w:b/>
          <w:sz w:val="22"/>
          <w:szCs w:val="22"/>
        </w:rPr>
        <w:t>of</w:t>
      </w:r>
      <w:r w:rsidR="00C126AF" w:rsidRPr="00EA1DF1">
        <w:rPr>
          <w:rFonts w:ascii="Calibri" w:hAnsi="Calibri" w:cs="Calibri"/>
          <w:b/>
          <w:sz w:val="22"/>
          <w:szCs w:val="22"/>
        </w:rPr>
        <w:t xml:space="preserve"> abundance</w:t>
      </w:r>
      <w:r w:rsidR="00C126AF" w:rsidRPr="00EA1DF1">
        <w:rPr>
          <w:rFonts w:ascii="Calibri" w:hAnsi="Calibri" w:cs="Calibri"/>
          <w:sz w:val="22"/>
          <w:szCs w:val="22"/>
        </w:rPr>
        <w:t xml:space="preserve">. </w:t>
      </w:r>
      <w:r w:rsidR="00104E1C" w:rsidRPr="00117290">
        <w:rPr>
          <w:rFonts w:ascii="Calibri" w:hAnsi="Calibri" w:cs="Calibri"/>
          <w:sz w:val="22"/>
          <w:szCs w:val="22"/>
        </w:rPr>
        <w:t xml:space="preserve">The magnitude of fixed effects variables indicates the influence of a given variable on </w:t>
      </w:r>
      <w:r w:rsidR="00104E1C">
        <w:rPr>
          <w:rFonts w:ascii="Calibri" w:hAnsi="Calibri" w:cs="Calibri"/>
          <w:sz w:val="22"/>
          <w:szCs w:val="22"/>
        </w:rPr>
        <w:t>total</w:t>
      </w:r>
      <w:r w:rsidR="00104E1C" w:rsidRPr="00117290">
        <w:rPr>
          <w:rFonts w:ascii="Calibri" w:hAnsi="Calibri" w:cs="Calibri"/>
          <w:sz w:val="22"/>
          <w:szCs w:val="22"/>
        </w:rPr>
        <w:t xml:space="preserve"> rat abundance</w:t>
      </w:r>
      <w:r w:rsidR="00104E1C">
        <w:rPr>
          <w:rFonts w:ascii="Calibri" w:hAnsi="Calibri" w:cs="Calibri"/>
          <w:sz w:val="22"/>
          <w:szCs w:val="22"/>
        </w:rPr>
        <w:t xml:space="preserve"> as well as Norway rat and r</w:t>
      </w:r>
      <w:r w:rsidR="00104E1C" w:rsidRPr="00117290">
        <w:rPr>
          <w:rFonts w:ascii="Calibri" w:hAnsi="Calibri" w:cs="Calibri"/>
          <w:sz w:val="22"/>
          <w:szCs w:val="22"/>
        </w:rPr>
        <w:t>oof ra</w:t>
      </w:r>
      <w:r w:rsidR="00104E1C">
        <w:rPr>
          <w:rFonts w:ascii="Calibri" w:hAnsi="Calibri" w:cs="Calibri"/>
          <w:sz w:val="22"/>
          <w:szCs w:val="22"/>
        </w:rPr>
        <w:t>t abundance</w:t>
      </w:r>
      <w:r w:rsidR="00A55002" w:rsidRPr="00EA1DF1">
        <w:rPr>
          <w:rFonts w:ascii="Calibri" w:hAnsi="Calibri" w:cs="Calibri"/>
          <w:sz w:val="22"/>
          <w:szCs w:val="22"/>
        </w:rPr>
        <w:t>.</w:t>
      </w:r>
      <w:r w:rsidR="00C126AF" w:rsidRPr="00EA1DF1">
        <w:rPr>
          <w:rFonts w:ascii="Calibri" w:hAnsi="Calibri" w:cs="Calibri"/>
          <w:sz w:val="22"/>
          <w:szCs w:val="22"/>
        </w:rPr>
        <w:t xml:space="preserve"> </w:t>
      </w:r>
      <w:r w:rsidR="005C7EB7">
        <w:rPr>
          <w:rFonts w:ascii="Calibri" w:hAnsi="Calibri" w:cs="Calibri"/>
          <w:sz w:val="22"/>
          <w:szCs w:val="22"/>
        </w:rPr>
        <w:t>Terms in bold are s</w:t>
      </w:r>
      <w:r w:rsidR="005C7EB7" w:rsidRPr="00117290">
        <w:rPr>
          <w:rFonts w:ascii="Calibri" w:hAnsi="Calibri" w:cs="Calibri"/>
          <w:sz w:val="22"/>
          <w:szCs w:val="22"/>
        </w:rPr>
        <w:t>tatistical</w:t>
      </w:r>
      <w:r w:rsidR="005C7EB7">
        <w:rPr>
          <w:rFonts w:ascii="Calibri" w:hAnsi="Calibri" w:cs="Calibri"/>
          <w:sz w:val="22"/>
          <w:szCs w:val="22"/>
        </w:rPr>
        <w:t>ly</w:t>
      </w:r>
      <w:r w:rsidR="005C7EB7" w:rsidRPr="00117290">
        <w:rPr>
          <w:rFonts w:ascii="Calibri" w:hAnsi="Calibri" w:cs="Calibri"/>
          <w:sz w:val="22"/>
          <w:szCs w:val="22"/>
        </w:rPr>
        <w:t xml:space="preserve"> significan</w:t>
      </w:r>
      <w:r w:rsidR="005C7EB7">
        <w:rPr>
          <w:rFonts w:ascii="Calibri" w:hAnsi="Calibri" w:cs="Calibri"/>
          <w:sz w:val="22"/>
          <w:szCs w:val="22"/>
        </w:rPr>
        <w:t>t</w:t>
      </w:r>
      <w:r w:rsidR="005C7EB7" w:rsidRPr="00117290">
        <w:rPr>
          <w:rFonts w:ascii="Calibri" w:hAnsi="Calibri" w:cs="Calibri"/>
          <w:sz w:val="22"/>
          <w:szCs w:val="22"/>
        </w:rPr>
        <w:t xml:space="preserve"> (p</w:t>
      </w:r>
      <w:r w:rsidR="005C7EB7">
        <w:rPr>
          <w:rFonts w:ascii="Calibri" w:hAnsi="Calibri" w:cs="Calibri"/>
          <w:sz w:val="22"/>
          <w:szCs w:val="22"/>
        </w:rPr>
        <w:t xml:space="preserve"> </w:t>
      </w:r>
      <w:r w:rsidR="005C7EB7" w:rsidRPr="00117290">
        <w:rPr>
          <w:rFonts w:ascii="Calibri" w:hAnsi="Calibri" w:cs="Calibri"/>
          <w:sz w:val="22"/>
          <w:szCs w:val="22"/>
        </w:rPr>
        <w:t>&lt;</w:t>
      </w:r>
      <w:r w:rsidR="005C7EB7">
        <w:rPr>
          <w:rFonts w:ascii="Calibri" w:hAnsi="Calibri" w:cs="Calibri"/>
          <w:sz w:val="22"/>
          <w:szCs w:val="22"/>
        </w:rPr>
        <w:t xml:space="preserve"> </w:t>
      </w:r>
      <w:r w:rsidR="005C7EB7" w:rsidRPr="00117290">
        <w:rPr>
          <w:rFonts w:ascii="Calibri" w:hAnsi="Calibri" w:cs="Calibri"/>
          <w:sz w:val="22"/>
          <w:szCs w:val="22"/>
        </w:rPr>
        <w:t>0.05)</w:t>
      </w:r>
      <w:r w:rsidR="005C7EB7">
        <w:rPr>
          <w:rFonts w:ascii="Calibri" w:hAnsi="Calibri" w:cs="Calibri"/>
          <w:sz w:val="22"/>
          <w:szCs w:val="22"/>
        </w:rPr>
        <w:t>.</w:t>
      </w:r>
    </w:p>
    <w:p w14:paraId="2D607EAF" w14:textId="47995133" w:rsidR="002D3A0F" w:rsidRDefault="002D3A0F" w:rsidP="002D3A0F">
      <w:pPr>
        <w:keepNext/>
        <w:spacing w:after="0" w:line="240" w:lineRule="auto"/>
      </w:pPr>
    </w:p>
    <w:p w14:paraId="5FCCEAC4" w14:textId="77777777" w:rsidR="002D3A0F" w:rsidRPr="00EA1DF1" w:rsidRDefault="002D3A0F" w:rsidP="002D3A0F">
      <w:pPr>
        <w:keepNext/>
        <w:spacing w:after="0" w:line="240" w:lineRule="auto"/>
      </w:pPr>
    </w:p>
    <w:p w14:paraId="4136B109" w14:textId="584277AC" w:rsidR="00277736" w:rsidRDefault="00277736" w:rsidP="002D3A0F">
      <w:pPr>
        <w:spacing w:after="0" w:line="240" w:lineRule="auto"/>
      </w:pPr>
    </w:p>
    <w:tbl>
      <w:tblPr>
        <w:tblW w:w="8157" w:type="dxa"/>
        <w:tblInd w:w="93" w:type="dxa"/>
        <w:tblLook w:val="04A0" w:firstRow="1" w:lastRow="0" w:firstColumn="1" w:lastColumn="0" w:noHBand="0" w:noVBand="1"/>
      </w:tblPr>
      <w:tblGrid>
        <w:gridCol w:w="3957"/>
        <w:gridCol w:w="1400"/>
        <w:gridCol w:w="1400"/>
        <w:gridCol w:w="1400"/>
      </w:tblGrid>
      <w:tr w:rsidR="00084EE4" w:rsidRPr="00A578F9" w14:paraId="52E4A19F" w14:textId="5B57A3D3" w:rsidTr="00BE576C">
        <w:trPr>
          <w:trHeight w:val="300"/>
        </w:trPr>
        <w:tc>
          <w:tcPr>
            <w:tcW w:w="3957" w:type="dxa"/>
            <w:tcBorders>
              <w:top w:val="single" w:sz="4" w:space="0" w:color="auto"/>
              <w:left w:val="nil"/>
              <w:bottom w:val="single" w:sz="4" w:space="0" w:color="auto"/>
              <w:right w:val="nil"/>
            </w:tcBorders>
            <w:shd w:val="clear" w:color="auto" w:fill="auto"/>
            <w:noWrap/>
            <w:vAlign w:val="bottom"/>
            <w:hideMark/>
          </w:tcPr>
          <w:p w14:paraId="2664AEC2" w14:textId="77777777" w:rsidR="00084EE4" w:rsidRPr="00A578F9" w:rsidRDefault="00084EE4" w:rsidP="00084EE4">
            <w:pPr>
              <w:keepNext/>
              <w:keepLines/>
              <w:spacing w:line="240" w:lineRule="auto"/>
              <w:rPr>
                <w:rFonts w:asciiTheme="majorHAnsi" w:hAnsiTheme="majorHAnsi"/>
                <w:b/>
                <w:bCs/>
                <w:color w:val="000000"/>
              </w:rPr>
            </w:pPr>
            <w:r w:rsidRPr="00A578F9">
              <w:rPr>
                <w:rFonts w:asciiTheme="majorHAnsi" w:hAnsiTheme="majorHAnsi"/>
                <w:b/>
                <w:bCs/>
                <w:color w:val="000000"/>
              </w:rPr>
              <w:t>Variable</w:t>
            </w:r>
          </w:p>
        </w:tc>
        <w:tc>
          <w:tcPr>
            <w:tcW w:w="1400" w:type="dxa"/>
            <w:tcBorders>
              <w:top w:val="single" w:sz="4" w:space="0" w:color="auto"/>
              <w:left w:val="nil"/>
              <w:bottom w:val="single" w:sz="4" w:space="0" w:color="auto"/>
              <w:right w:val="nil"/>
            </w:tcBorders>
          </w:tcPr>
          <w:p w14:paraId="2A39FCB2" w14:textId="3FC46496" w:rsidR="00084EE4" w:rsidRDefault="00084EE4" w:rsidP="00084EE4">
            <w:pPr>
              <w:keepNext/>
              <w:keepLines/>
              <w:spacing w:line="240" w:lineRule="auto"/>
              <w:jc w:val="center"/>
              <w:rPr>
                <w:rFonts w:asciiTheme="majorHAnsi" w:hAnsiTheme="majorHAnsi"/>
                <w:b/>
                <w:bCs/>
                <w:color w:val="000000"/>
              </w:rPr>
            </w:pPr>
            <w:r>
              <w:rPr>
                <w:rFonts w:asciiTheme="majorHAnsi" w:hAnsiTheme="majorHAnsi"/>
                <w:b/>
                <w:bCs/>
                <w:color w:val="000000"/>
              </w:rPr>
              <w:t>All rats Coefficient</w:t>
            </w:r>
          </w:p>
        </w:tc>
        <w:tc>
          <w:tcPr>
            <w:tcW w:w="1400" w:type="dxa"/>
            <w:tcBorders>
              <w:top w:val="single" w:sz="4" w:space="0" w:color="auto"/>
              <w:left w:val="nil"/>
              <w:bottom w:val="single" w:sz="4" w:space="0" w:color="auto"/>
              <w:right w:val="nil"/>
            </w:tcBorders>
            <w:vAlign w:val="bottom"/>
          </w:tcPr>
          <w:p w14:paraId="63AB450F" w14:textId="7CFC3741" w:rsidR="00084EE4" w:rsidRDefault="00084EE4" w:rsidP="00084EE4">
            <w:pPr>
              <w:keepNext/>
              <w:keepLines/>
              <w:spacing w:line="240" w:lineRule="auto"/>
              <w:jc w:val="center"/>
              <w:rPr>
                <w:rFonts w:asciiTheme="majorHAnsi" w:hAnsiTheme="majorHAnsi"/>
                <w:b/>
                <w:bCs/>
                <w:color w:val="000000"/>
              </w:rPr>
            </w:pPr>
            <w:r>
              <w:rPr>
                <w:rFonts w:asciiTheme="majorHAnsi" w:hAnsiTheme="majorHAnsi"/>
                <w:b/>
                <w:bCs/>
                <w:color w:val="000000"/>
              </w:rPr>
              <w:t>Norway rat Coefficient</w:t>
            </w:r>
          </w:p>
        </w:tc>
        <w:tc>
          <w:tcPr>
            <w:tcW w:w="1400" w:type="dxa"/>
            <w:tcBorders>
              <w:top w:val="single" w:sz="4" w:space="0" w:color="auto"/>
              <w:left w:val="nil"/>
              <w:bottom w:val="single" w:sz="4" w:space="0" w:color="auto"/>
              <w:right w:val="nil"/>
            </w:tcBorders>
            <w:shd w:val="clear" w:color="auto" w:fill="auto"/>
            <w:noWrap/>
            <w:vAlign w:val="bottom"/>
            <w:hideMark/>
          </w:tcPr>
          <w:p w14:paraId="7F9115E0" w14:textId="70B17A3C" w:rsidR="00084EE4" w:rsidRPr="00A578F9" w:rsidRDefault="00084EE4" w:rsidP="00084EE4">
            <w:pPr>
              <w:keepNext/>
              <w:keepLines/>
              <w:spacing w:line="240" w:lineRule="auto"/>
              <w:jc w:val="center"/>
              <w:rPr>
                <w:rFonts w:asciiTheme="majorHAnsi" w:hAnsiTheme="majorHAnsi"/>
                <w:b/>
                <w:bCs/>
                <w:color w:val="000000"/>
              </w:rPr>
            </w:pPr>
            <w:r>
              <w:rPr>
                <w:rFonts w:asciiTheme="majorHAnsi" w:hAnsiTheme="majorHAnsi"/>
                <w:b/>
                <w:bCs/>
                <w:color w:val="000000"/>
              </w:rPr>
              <w:t>Roof rat Coefficient</w:t>
            </w:r>
          </w:p>
        </w:tc>
      </w:tr>
      <w:tr w:rsidR="00084EE4" w:rsidRPr="00A578F9" w14:paraId="20CDE8B9" w14:textId="206A9657" w:rsidTr="00BE576C">
        <w:trPr>
          <w:trHeight w:val="300"/>
        </w:trPr>
        <w:tc>
          <w:tcPr>
            <w:tcW w:w="3957" w:type="dxa"/>
            <w:tcBorders>
              <w:top w:val="single" w:sz="4" w:space="0" w:color="auto"/>
              <w:left w:val="nil"/>
              <w:right w:val="nil"/>
            </w:tcBorders>
            <w:shd w:val="clear" w:color="auto" w:fill="auto"/>
            <w:noWrap/>
            <w:vAlign w:val="bottom"/>
            <w:hideMark/>
          </w:tcPr>
          <w:p w14:paraId="28192D9A" w14:textId="77777777" w:rsidR="00084EE4" w:rsidRPr="00A578F9" w:rsidRDefault="00084EE4" w:rsidP="00084EE4">
            <w:pPr>
              <w:keepNext/>
              <w:keepLines/>
              <w:spacing w:after="0" w:line="240" w:lineRule="auto"/>
              <w:rPr>
                <w:rFonts w:asciiTheme="majorHAnsi" w:hAnsiTheme="majorHAnsi"/>
                <w:color w:val="000000"/>
              </w:rPr>
            </w:pPr>
            <w:r w:rsidRPr="00A578F9">
              <w:rPr>
                <w:rFonts w:asciiTheme="majorHAnsi" w:hAnsiTheme="majorHAnsi"/>
                <w:color w:val="000000"/>
              </w:rPr>
              <w:t>Intercept</w:t>
            </w:r>
          </w:p>
        </w:tc>
        <w:tc>
          <w:tcPr>
            <w:tcW w:w="1400" w:type="dxa"/>
            <w:tcBorders>
              <w:top w:val="single" w:sz="4" w:space="0" w:color="auto"/>
              <w:left w:val="nil"/>
              <w:right w:val="nil"/>
            </w:tcBorders>
          </w:tcPr>
          <w:p w14:paraId="50013B66" w14:textId="6C53ADA6" w:rsidR="00084EE4" w:rsidRDefault="00084EE4" w:rsidP="005C7EB7">
            <w:pPr>
              <w:keepNext/>
              <w:keepLines/>
              <w:spacing w:after="0" w:line="240" w:lineRule="auto"/>
              <w:jc w:val="right"/>
              <w:rPr>
                <w:rFonts w:asciiTheme="majorHAnsi" w:hAnsiTheme="majorHAnsi"/>
                <w:color w:val="000000"/>
              </w:rPr>
            </w:pPr>
            <w:r>
              <w:rPr>
                <w:rFonts w:asciiTheme="majorHAnsi" w:hAnsiTheme="majorHAnsi"/>
                <w:color w:val="000000"/>
              </w:rPr>
              <w:t>-0.06</w:t>
            </w:r>
          </w:p>
        </w:tc>
        <w:tc>
          <w:tcPr>
            <w:tcW w:w="1400" w:type="dxa"/>
            <w:tcBorders>
              <w:top w:val="single" w:sz="4" w:space="0" w:color="auto"/>
              <w:left w:val="nil"/>
              <w:right w:val="nil"/>
            </w:tcBorders>
            <w:vAlign w:val="bottom"/>
          </w:tcPr>
          <w:p w14:paraId="5D40D8B5" w14:textId="5B228F42" w:rsidR="00084EE4" w:rsidRPr="005C7EB7" w:rsidRDefault="00084EE4" w:rsidP="005C7EB7">
            <w:pPr>
              <w:keepNext/>
              <w:keepLines/>
              <w:spacing w:after="0" w:line="240" w:lineRule="auto"/>
              <w:jc w:val="right"/>
              <w:rPr>
                <w:rFonts w:asciiTheme="majorHAnsi" w:hAnsiTheme="majorHAnsi"/>
                <w:b/>
                <w:color w:val="000000"/>
              </w:rPr>
            </w:pPr>
            <w:r w:rsidRPr="005C7EB7">
              <w:rPr>
                <w:rFonts w:asciiTheme="majorHAnsi" w:hAnsiTheme="majorHAnsi"/>
                <w:b/>
                <w:color w:val="000000"/>
              </w:rPr>
              <w:t>-2.29</w:t>
            </w:r>
          </w:p>
        </w:tc>
        <w:tc>
          <w:tcPr>
            <w:tcW w:w="1400" w:type="dxa"/>
            <w:tcBorders>
              <w:top w:val="single" w:sz="4" w:space="0" w:color="auto"/>
              <w:left w:val="nil"/>
              <w:right w:val="nil"/>
            </w:tcBorders>
            <w:shd w:val="clear" w:color="auto" w:fill="auto"/>
            <w:noWrap/>
            <w:vAlign w:val="bottom"/>
          </w:tcPr>
          <w:p w14:paraId="68F72271" w14:textId="3C8534A1" w:rsidR="00084EE4" w:rsidRPr="00A578F9" w:rsidRDefault="00084EE4" w:rsidP="005C7EB7">
            <w:pPr>
              <w:keepNext/>
              <w:keepLines/>
              <w:spacing w:after="0" w:line="240" w:lineRule="auto"/>
              <w:jc w:val="right"/>
              <w:rPr>
                <w:rFonts w:asciiTheme="majorHAnsi" w:hAnsiTheme="majorHAnsi"/>
                <w:color w:val="000000"/>
              </w:rPr>
            </w:pPr>
            <w:r>
              <w:rPr>
                <w:rFonts w:asciiTheme="majorHAnsi" w:hAnsiTheme="majorHAnsi"/>
                <w:color w:val="000000"/>
              </w:rPr>
              <w:t>-0.43</w:t>
            </w:r>
          </w:p>
        </w:tc>
      </w:tr>
      <w:tr w:rsidR="00084EE4" w:rsidRPr="00A578F9" w14:paraId="25B50F6A" w14:textId="77777777" w:rsidTr="00BE576C">
        <w:trPr>
          <w:trHeight w:val="300"/>
        </w:trPr>
        <w:tc>
          <w:tcPr>
            <w:tcW w:w="3957" w:type="dxa"/>
            <w:tcBorders>
              <w:left w:val="nil"/>
              <w:right w:val="nil"/>
            </w:tcBorders>
            <w:shd w:val="clear" w:color="auto" w:fill="auto"/>
            <w:noWrap/>
            <w:vAlign w:val="bottom"/>
          </w:tcPr>
          <w:p w14:paraId="401B5926" w14:textId="7B937A5E" w:rsidR="00084EE4" w:rsidRPr="00A578F9" w:rsidRDefault="00084EE4" w:rsidP="00084EE4">
            <w:pPr>
              <w:keepNext/>
              <w:keepLines/>
              <w:spacing w:after="0" w:line="240" w:lineRule="auto"/>
              <w:rPr>
                <w:rFonts w:asciiTheme="majorHAnsi" w:hAnsiTheme="majorHAnsi"/>
                <w:color w:val="000000"/>
              </w:rPr>
            </w:pPr>
            <w:r>
              <w:rPr>
                <w:rFonts w:asciiTheme="majorHAnsi" w:hAnsiTheme="majorHAnsi"/>
                <w:color w:val="000000"/>
              </w:rPr>
              <w:t>Debris</w:t>
            </w:r>
          </w:p>
        </w:tc>
        <w:tc>
          <w:tcPr>
            <w:tcW w:w="1400" w:type="dxa"/>
            <w:tcBorders>
              <w:left w:val="nil"/>
              <w:right w:val="nil"/>
            </w:tcBorders>
          </w:tcPr>
          <w:p w14:paraId="600B0F16" w14:textId="6139AD5E" w:rsidR="00084EE4" w:rsidRDefault="00084EE4" w:rsidP="005C7EB7">
            <w:pPr>
              <w:keepNext/>
              <w:keepLines/>
              <w:spacing w:after="0" w:line="240" w:lineRule="auto"/>
              <w:jc w:val="right"/>
              <w:rPr>
                <w:rFonts w:asciiTheme="majorHAnsi" w:hAnsiTheme="majorHAnsi"/>
                <w:color w:val="000000"/>
              </w:rPr>
            </w:pPr>
            <w:r>
              <w:rPr>
                <w:rFonts w:asciiTheme="majorHAnsi" w:hAnsiTheme="majorHAnsi"/>
                <w:color w:val="000000"/>
              </w:rPr>
              <w:t>0.11</w:t>
            </w:r>
          </w:p>
        </w:tc>
        <w:tc>
          <w:tcPr>
            <w:tcW w:w="1400" w:type="dxa"/>
            <w:tcBorders>
              <w:left w:val="nil"/>
              <w:right w:val="nil"/>
            </w:tcBorders>
            <w:vAlign w:val="bottom"/>
          </w:tcPr>
          <w:p w14:paraId="27F21B07" w14:textId="312D868A" w:rsidR="00084EE4" w:rsidRDefault="00084EE4" w:rsidP="005C7EB7">
            <w:pPr>
              <w:keepNext/>
              <w:keepLines/>
              <w:spacing w:after="0" w:line="240" w:lineRule="auto"/>
              <w:jc w:val="right"/>
              <w:rPr>
                <w:rFonts w:asciiTheme="majorHAnsi" w:hAnsiTheme="majorHAnsi"/>
                <w:color w:val="000000"/>
              </w:rPr>
            </w:pPr>
            <w:r w:rsidRPr="00D73528">
              <w:rPr>
                <w:rFonts w:asciiTheme="majorHAnsi" w:hAnsiTheme="majorHAnsi"/>
                <w:bCs/>
              </w:rPr>
              <w:t>- -</w:t>
            </w:r>
          </w:p>
        </w:tc>
        <w:tc>
          <w:tcPr>
            <w:tcW w:w="1400" w:type="dxa"/>
            <w:tcBorders>
              <w:left w:val="nil"/>
              <w:right w:val="nil"/>
            </w:tcBorders>
            <w:shd w:val="clear" w:color="auto" w:fill="auto"/>
            <w:noWrap/>
            <w:vAlign w:val="bottom"/>
          </w:tcPr>
          <w:p w14:paraId="7437CC43" w14:textId="1BC677E4" w:rsidR="00084EE4" w:rsidRDefault="00084EE4" w:rsidP="005C7EB7">
            <w:pPr>
              <w:keepNext/>
              <w:keepLines/>
              <w:spacing w:after="0" w:line="240" w:lineRule="auto"/>
              <w:jc w:val="right"/>
              <w:rPr>
                <w:rFonts w:asciiTheme="majorHAnsi" w:hAnsiTheme="majorHAnsi"/>
                <w:color w:val="000000"/>
              </w:rPr>
            </w:pPr>
            <w:r>
              <w:rPr>
                <w:rFonts w:asciiTheme="majorHAnsi" w:hAnsiTheme="majorHAnsi"/>
                <w:color w:val="000000"/>
              </w:rPr>
              <w:t>0.07</w:t>
            </w:r>
          </w:p>
        </w:tc>
      </w:tr>
      <w:tr w:rsidR="00084EE4" w:rsidRPr="00A578F9" w14:paraId="1ADED1DD" w14:textId="77777777" w:rsidTr="00BE576C">
        <w:trPr>
          <w:trHeight w:val="300"/>
        </w:trPr>
        <w:tc>
          <w:tcPr>
            <w:tcW w:w="3957" w:type="dxa"/>
            <w:tcBorders>
              <w:left w:val="nil"/>
              <w:right w:val="nil"/>
            </w:tcBorders>
            <w:shd w:val="clear" w:color="auto" w:fill="auto"/>
            <w:noWrap/>
            <w:vAlign w:val="bottom"/>
          </w:tcPr>
          <w:p w14:paraId="28059F12" w14:textId="591F50DD" w:rsidR="00084EE4" w:rsidRPr="00A578F9" w:rsidRDefault="00084EE4" w:rsidP="00084EE4">
            <w:pPr>
              <w:keepNext/>
              <w:keepLines/>
              <w:spacing w:after="0" w:line="240" w:lineRule="auto"/>
              <w:rPr>
                <w:rFonts w:asciiTheme="majorHAnsi" w:hAnsiTheme="majorHAnsi"/>
                <w:color w:val="000000"/>
              </w:rPr>
            </w:pPr>
            <w:r>
              <w:rPr>
                <w:rFonts w:asciiTheme="majorHAnsi" w:hAnsiTheme="majorHAnsi"/>
                <w:color w:val="000000"/>
              </w:rPr>
              <w:t>Flood depth</w:t>
            </w:r>
          </w:p>
        </w:tc>
        <w:tc>
          <w:tcPr>
            <w:tcW w:w="1400" w:type="dxa"/>
            <w:tcBorders>
              <w:left w:val="nil"/>
              <w:right w:val="nil"/>
            </w:tcBorders>
          </w:tcPr>
          <w:p w14:paraId="1B43DE4B" w14:textId="7CBCD6EC" w:rsidR="00084EE4" w:rsidRDefault="00084EE4" w:rsidP="005C7EB7">
            <w:pPr>
              <w:keepNext/>
              <w:keepLines/>
              <w:spacing w:after="0" w:line="240" w:lineRule="auto"/>
              <w:jc w:val="right"/>
              <w:rPr>
                <w:rFonts w:asciiTheme="majorHAnsi" w:hAnsiTheme="majorHAnsi"/>
                <w:color w:val="000000"/>
              </w:rPr>
            </w:pPr>
            <w:r>
              <w:rPr>
                <w:rFonts w:asciiTheme="majorHAnsi" w:hAnsiTheme="majorHAnsi"/>
                <w:color w:val="000000"/>
              </w:rPr>
              <w:t>-0.01</w:t>
            </w:r>
          </w:p>
        </w:tc>
        <w:tc>
          <w:tcPr>
            <w:tcW w:w="1400" w:type="dxa"/>
            <w:tcBorders>
              <w:left w:val="nil"/>
              <w:right w:val="nil"/>
            </w:tcBorders>
            <w:vAlign w:val="bottom"/>
          </w:tcPr>
          <w:p w14:paraId="3F1E849A" w14:textId="57DEC665" w:rsidR="00084EE4" w:rsidRPr="005C7EB7" w:rsidRDefault="00084EE4" w:rsidP="005C7EB7">
            <w:pPr>
              <w:keepNext/>
              <w:keepLines/>
              <w:spacing w:after="0" w:line="240" w:lineRule="auto"/>
              <w:jc w:val="right"/>
              <w:rPr>
                <w:rFonts w:asciiTheme="majorHAnsi" w:hAnsiTheme="majorHAnsi"/>
                <w:b/>
                <w:color w:val="000000"/>
              </w:rPr>
            </w:pPr>
            <w:r w:rsidRPr="005C7EB7">
              <w:rPr>
                <w:rFonts w:asciiTheme="majorHAnsi" w:hAnsiTheme="majorHAnsi"/>
                <w:b/>
                <w:color w:val="000000"/>
              </w:rPr>
              <w:t>-0.35</w:t>
            </w:r>
          </w:p>
        </w:tc>
        <w:tc>
          <w:tcPr>
            <w:tcW w:w="1400" w:type="dxa"/>
            <w:tcBorders>
              <w:left w:val="nil"/>
              <w:right w:val="nil"/>
            </w:tcBorders>
            <w:shd w:val="clear" w:color="auto" w:fill="auto"/>
            <w:noWrap/>
            <w:vAlign w:val="bottom"/>
          </w:tcPr>
          <w:p w14:paraId="7AB4384C" w14:textId="186DEE5B" w:rsidR="00084EE4" w:rsidRPr="005C7EB7" w:rsidRDefault="00084EE4" w:rsidP="005C7EB7">
            <w:pPr>
              <w:keepNext/>
              <w:keepLines/>
              <w:spacing w:after="0" w:line="240" w:lineRule="auto"/>
              <w:jc w:val="right"/>
              <w:rPr>
                <w:rFonts w:asciiTheme="majorHAnsi" w:hAnsiTheme="majorHAnsi"/>
                <w:b/>
                <w:color w:val="000000"/>
              </w:rPr>
            </w:pPr>
            <w:r w:rsidRPr="005C7EB7">
              <w:rPr>
                <w:rFonts w:asciiTheme="majorHAnsi" w:hAnsiTheme="majorHAnsi"/>
                <w:b/>
                <w:color w:val="000000"/>
              </w:rPr>
              <w:t>0.59</w:t>
            </w:r>
          </w:p>
        </w:tc>
      </w:tr>
      <w:tr w:rsidR="00084EE4" w:rsidRPr="00A578F9" w14:paraId="47C68DF5" w14:textId="5C31BC23" w:rsidTr="00BE576C">
        <w:trPr>
          <w:trHeight w:val="300"/>
        </w:trPr>
        <w:tc>
          <w:tcPr>
            <w:tcW w:w="3957" w:type="dxa"/>
            <w:tcBorders>
              <w:left w:val="nil"/>
              <w:right w:val="nil"/>
            </w:tcBorders>
            <w:shd w:val="clear" w:color="auto" w:fill="auto"/>
            <w:noWrap/>
            <w:vAlign w:val="bottom"/>
          </w:tcPr>
          <w:p w14:paraId="1283EA35" w14:textId="0B5043EA" w:rsidR="00084EE4" w:rsidRDefault="00084EE4" w:rsidP="00084EE4">
            <w:pPr>
              <w:keepNext/>
              <w:keepLines/>
              <w:spacing w:after="0" w:line="240" w:lineRule="auto"/>
              <w:rPr>
                <w:rFonts w:asciiTheme="majorHAnsi" w:hAnsiTheme="majorHAnsi"/>
                <w:color w:val="000000"/>
              </w:rPr>
            </w:pPr>
            <w:r>
              <w:rPr>
                <w:rFonts w:asciiTheme="majorHAnsi" w:hAnsiTheme="majorHAnsi"/>
                <w:color w:val="000000"/>
              </w:rPr>
              <w:t>Median household income</w:t>
            </w:r>
          </w:p>
        </w:tc>
        <w:tc>
          <w:tcPr>
            <w:tcW w:w="1400" w:type="dxa"/>
            <w:tcBorders>
              <w:left w:val="nil"/>
              <w:right w:val="nil"/>
            </w:tcBorders>
          </w:tcPr>
          <w:p w14:paraId="2622C373" w14:textId="738E0B86" w:rsidR="00084EE4" w:rsidRDefault="00084EE4" w:rsidP="005C7EB7">
            <w:pPr>
              <w:keepNext/>
              <w:keepLines/>
              <w:spacing w:after="0" w:line="240" w:lineRule="auto"/>
              <w:jc w:val="right"/>
              <w:rPr>
                <w:rFonts w:asciiTheme="majorHAnsi" w:hAnsiTheme="majorHAnsi"/>
                <w:color w:val="000000"/>
              </w:rPr>
            </w:pPr>
            <w:r w:rsidRPr="00D73528">
              <w:rPr>
                <w:rFonts w:asciiTheme="majorHAnsi" w:hAnsiTheme="majorHAnsi"/>
                <w:bCs/>
              </w:rPr>
              <w:t>- -</w:t>
            </w:r>
          </w:p>
        </w:tc>
        <w:tc>
          <w:tcPr>
            <w:tcW w:w="1400" w:type="dxa"/>
            <w:tcBorders>
              <w:left w:val="nil"/>
              <w:right w:val="nil"/>
            </w:tcBorders>
            <w:vAlign w:val="bottom"/>
          </w:tcPr>
          <w:p w14:paraId="5E5CB2DD" w14:textId="4C5DCE7B" w:rsidR="00084EE4" w:rsidRPr="005C7EB7" w:rsidRDefault="00084EE4" w:rsidP="005C7EB7">
            <w:pPr>
              <w:keepNext/>
              <w:keepLines/>
              <w:spacing w:after="0" w:line="240" w:lineRule="auto"/>
              <w:jc w:val="right"/>
              <w:rPr>
                <w:rFonts w:asciiTheme="majorHAnsi" w:hAnsiTheme="majorHAnsi"/>
                <w:b/>
                <w:color w:val="000000"/>
              </w:rPr>
            </w:pPr>
            <w:r w:rsidRPr="005C7EB7">
              <w:rPr>
                <w:rFonts w:asciiTheme="majorHAnsi" w:hAnsiTheme="majorHAnsi"/>
                <w:b/>
                <w:color w:val="000000"/>
              </w:rPr>
              <w:t>-0.01</w:t>
            </w:r>
          </w:p>
        </w:tc>
        <w:tc>
          <w:tcPr>
            <w:tcW w:w="1400" w:type="dxa"/>
            <w:tcBorders>
              <w:left w:val="nil"/>
              <w:right w:val="nil"/>
            </w:tcBorders>
            <w:shd w:val="clear" w:color="auto" w:fill="auto"/>
            <w:noWrap/>
            <w:vAlign w:val="bottom"/>
          </w:tcPr>
          <w:p w14:paraId="69BCB650" w14:textId="10D1DECA" w:rsidR="00084EE4" w:rsidRDefault="00084EE4" w:rsidP="005C7EB7">
            <w:pPr>
              <w:keepNext/>
              <w:keepLines/>
              <w:spacing w:after="0" w:line="240" w:lineRule="auto"/>
              <w:jc w:val="right"/>
              <w:rPr>
                <w:rFonts w:asciiTheme="majorHAnsi" w:hAnsiTheme="majorHAnsi"/>
                <w:color w:val="000000"/>
              </w:rPr>
            </w:pPr>
            <w:r>
              <w:rPr>
                <w:rFonts w:asciiTheme="majorHAnsi" w:hAnsiTheme="majorHAnsi"/>
                <w:color w:val="000000"/>
              </w:rPr>
              <w:t>0.01</w:t>
            </w:r>
          </w:p>
        </w:tc>
      </w:tr>
      <w:tr w:rsidR="00BE576C" w:rsidRPr="00A578F9" w14:paraId="3F9A43A9" w14:textId="77777777" w:rsidTr="00312F96">
        <w:trPr>
          <w:trHeight w:val="300"/>
        </w:trPr>
        <w:tc>
          <w:tcPr>
            <w:tcW w:w="3957" w:type="dxa"/>
            <w:tcBorders>
              <w:left w:val="nil"/>
              <w:right w:val="nil"/>
            </w:tcBorders>
            <w:shd w:val="clear" w:color="auto" w:fill="auto"/>
            <w:noWrap/>
            <w:vAlign w:val="bottom"/>
          </w:tcPr>
          <w:p w14:paraId="5428F788" w14:textId="2B70703C" w:rsidR="00BE576C" w:rsidRDefault="00BE576C" w:rsidP="00BE576C">
            <w:pPr>
              <w:keepNext/>
              <w:keepLines/>
              <w:spacing w:after="0" w:line="240" w:lineRule="auto"/>
              <w:rPr>
                <w:rFonts w:asciiTheme="majorHAnsi" w:hAnsiTheme="majorHAnsi"/>
                <w:color w:val="000000"/>
              </w:rPr>
            </w:pPr>
            <w:r>
              <w:rPr>
                <w:rFonts w:asciiTheme="majorHAnsi" w:hAnsiTheme="majorHAnsi"/>
                <w:color w:val="000000"/>
              </w:rPr>
              <w:t>Number of residents</w:t>
            </w:r>
          </w:p>
        </w:tc>
        <w:tc>
          <w:tcPr>
            <w:tcW w:w="1400" w:type="dxa"/>
            <w:tcBorders>
              <w:left w:val="nil"/>
              <w:right w:val="nil"/>
            </w:tcBorders>
          </w:tcPr>
          <w:p w14:paraId="42ACFC77" w14:textId="138E7B80" w:rsidR="00BE576C" w:rsidRPr="00D73528" w:rsidRDefault="00BE576C" w:rsidP="005C7EB7">
            <w:pPr>
              <w:keepNext/>
              <w:keepLines/>
              <w:spacing w:after="0" w:line="240" w:lineRule="auto"/>
              <w:jc w:val="right"/>
              <w:rPr>
                <w:rFonts w:asciiTheme="majorHAnsi" w:hAnsiTheme="majorHAnsi"/>
                <w:bCs/>
              </w:rPr>
            </w:pPr>
            <w:r w:rsidRPr="00D73528">
              <w:rPr>
                <w:rFonts w:asciiTheme="majorHAnsi" w:hAnsiTheme="majorHAnsi"/>
                <w:bCs/>
              </w:rPr>
              <w:t>- -</w:t>
            </w:r>
          </w:p>
        </w:tc>
        <w:tc>
          <w:tcPr>
            <w:tcW w:w="1400" w:type="dxa"/>
            <w:tcBorders>
              <w:left w:val="nil"/>
              <w:right w:val="nil"/>
            </w:tcBorders>
            <w:vAlign w:val="bottom"/>
          </w:tcPr>
          <w:p w14:paraId="015E35D4" w14:textId="45C73214" w:rsidR="00BE576C" w:rsidRPr="005C7EB7" w:rsidRDefault="00BE576C" w:rsidP="005C7EB7">
            <w:pPr>
              <w:keepNext/>
              <w:keepLines/>
              <w:spacing w:after="0" w:line="240" w:lineRule="auto"/>
              <w:jc w:val="right"/>
              <w:rPr>
                <w:rFonts w:asciiTheme="majorHAnsi" w:hAnsiTheme="majorHAnsi"/>
                <w:b/>
                <w:color w:val="000000"/>
              </w:rPr>
            </w:pPr>
            <w:r w:rsidRPr="005C7EB7">
              <w:rPr>
                <w:rFonts w:asciiTheme="majorHAnsi" w:hAnsiTheme="majorHAnsi"/>
                <w:b/>
                <w:color w:val="000000"/>
              </w:rPr>
              <w:t>-2.30</w:t>
            </w:r>
          </w:p>
        </w:tc>
        <w:tc>
          <w:tcPr>
            <w:tcW w:w="1400" w:type="dxa"/>
            <w:tcBorders>
              <w:left w:val="nil"/>
              <w:right w:val="nil"/>
            </w:tcBorders>
            <w:shd w:val="clear" w:color="auto" w:fill="auto"/>
            <w:noWrap/>
            <w:vAlign w:val="bottom"/>
          </w:tcPr>
          <w:p w14:paraId="1643BC44" w14:textId="03EE6092" w:rsidR="00BE576C" w:rsidRDefault="00BE576C" w:rsidP="005C7EB7">
            <w:pPr>
              <w:keepNext/>
              <w:keepLines/>
              <w:spacing w:after="0" w:line="240" w:lineRule="auto"/>
              <w:jc w:val="right"/>
              <w:rPr>
                <w:rFonts w:asciiTheme="majorHAnsi" w:hAnsiTheme="majorHAnsi"/>
                <w:color w:val="000000"/>
              </w:rPr>
            </w:pPr>
            <w:r w:rsidRPr="00D73528">
              <w:rPr>
                <w:rFonts w:asciiTheme="majorHAnsi" w:hAnsiTheme="majorHAnsi"/>
                <w:bCs/>
              </w:rPr>
              <w:t>- -</w:t>
            </w:r>
          </w:p>
        </w:tc>
      </w:tr>
      <w:tr w:rsidR="00BE576C" w:rsidRPr="00A578F9" w14:paraId="7FD9A033" w14:textId="77777777" w:rsidTr="00312F96">
        <w:trPr>
          <w:trHeight w:val="300"/>
        </w:trPr>
        <w:tc>
          <w:tcPr>
            <w:tcW w:w="3957" w:type="dxa"/>
            <w:tcBorders>
              <w:left w:val="nil"/>
              <w:right w:val="nil"/>
            </w:tcBorders>
            <w:shd w:val="clear" w:color="auto" w:fill="auto"/>
            <w:noWrap/>
            <w:vAlign w:val="bottom"/>
          </w:tcPr>
          <w:p w14:paraId="0A7D0986" w14:textId="2F228139" w:rsidR="00BE576C" w:rsidRDefault="00BE576C" w:rsidP="00BE576C">
            <w:pPr>
              <w:keepNext/>
              <w:keepLines/>
              <w:spacing w:after="0" w:line="240" w:lineRule="auto"/>
              <w:rPr>
                <w:rFonts w:asciiTheme="majorHAnsi" w:hAnsiTheme="majorHAnsi"/>
                <w:color w:val="000000"/>
              </w:rPr>
            </w:pPr>
            <w:r w:rsidRPr="00A578F9">
              <w:rPr>
                <w:rFonts w:asciiTheme="majorHAnsi" w:hAnsiTheme="majorHAnsi"/>
                <w:color w:val="000000"/>
              </w:rPr>
              <w:t>Season (winter)</w:t>
            </w:r>
          </w:p>
        </w:tc>
        <w:tc>
          <w:tcPr>
            <w:tcW w:w="1400" w:type="dxa"/>
            <w:tcBorders>
              <w:left w:val="nil"/>
              <w:right w:val="nil"/>
            </w:tcBorders>
          </w:tcPr>
          <w:p w14:paraId="79E31000" w14:textId="05D90A9A" w:rsidR="00BE576C" w:rsidRPr="005C7EB7" w:rsidRDefault="00BE576C" w:rsidP="005C7EB7">
            <w:pPr>
              <w:keepNext/>
              <w:keepLines/>
              <w:spacing w:after="0" w:line="240" w:lineRule="auto"/>
              <w:jc w:val="right"/>
              <w:rPr>
                <w:rFonts w:asciiTheme="majorHAnsi" w:hAnsiTheme="majorHAnsi"/>
                <w:b/>
                <w:bCs/>
              </w:rPr>
            </w:pPr>
            <w:r w:rsidRPr="005C7EB7">
              <w:rPr>
                <w:rFonts w:asciiTheme="majorHAnsi" w:hAnsiTheme="majorHAnsi"/>
                <w:b/>
                <w:color w:val="000000"/>
              </w:rPr>
              <w:t>-0.41</w:t>
            </w:r>
          </w:p>
        </w:tc>
        <w:tc>
          <w:tcPr>
            <w:tcW w:w="1400" w:type="dxa"/>
            <w:tcBorders>
              <w:left w:val="nil"/>
              <w:right w:val="nil"/>
            </w:tcBorders>
            <w:vAlign w:val="bottom"/>
          </w:tcPr>
          <w:p w14:paraId="16E9DB49" w14:textId="7278678C" w:rsidR="00BE576C" w:rsidRPr="005C7EB7" w:rsidRDefault="00BE576C" w:rsidP="005C7EB7">
            <w:pPr>
              <w:keepNext/>
              <w:keepLines/>
              <w:spacing w:after="0" w:line="240" w:lineRule="auto"/>
              <w:jc w:val="right"/>
              <w:rPr>
                <w:rFonts w:asciiTheme="majorHAnsi" w:hAnsiTheme="majorHAnsi"/>
                <w:b/>
                <w:color w:val="000000"/>
              </w:rPr>
            </w:pPr>
            <w:r w:rsidRPr="005C7EB7">
              <w:rPr>
                <w:rFonts w:asciiTheme="majorHAnsi" w:hAnsiTheme="majorHAnsi"/>
                <w:b/>
                <w:color w:val="000000"/>
              </w:rPr>
              <w:t>-0.67</w:t>
            </w:r>
          </w:p>
        </w:tc>
        <w:tc>
          <w:tcPr>
            <w:tcW w:w="1400" w:type="dxa"/>
            <w:tcBorders>
              <w:left w:val="nil"/>
              <w:right w:val="nil"/>
            </w:tcBorders>
            <w:shd w:val="clear" w:color="auto" w:fill="auto"/>
            <w:noWrap/>
            <w:vAlign w:val="bottom"/>
          </w:tcPr>
          <w:p w14:paraId="248E3D7D" w14:textId="10294925" w:rsidR="00BE576C" w:rsidRPr="005C7EB7" w:rsidRDefault="00BE576C" w:rsidP="005C7EB7">
            <w:pPr>
              <w:keepNext/>
              <w:keepLines/>
              <w:spacing w:after="0" w:line="240" w:lineRule="auto"/>
              <w:jc w:val="right"/>
              <w:rPr>
                <w:rFonts w:asciiTheme="majorHAnsi" w:hAnsiTheme="majorHAnsi"/>
                <w:b/>
                <w:bCs/>
              </w:rPr>
            </w:pPr>
            <w:r w:rsidRPr="005C7EB7">
              <w:rPr>
                <w:rFonts w:asciiTheme="majorHAnsi" w:hAnsiTheme="majorHAnsi"/>
                <w:b/>
                <w:color w:val="000000"/>
              </w:rPr>
              <w:t>-0.36</w:t>
            </w:r>
          </w:p>
        </w:tc>
      </w:tr>
      <w:tr w:rsidR="00BE576C" w:rsidRPr="00A578F9" w14:paraId="204EF2E7" w14:textId="7E59F60C" w:rsidTr="00BE576C">
        <w:trPr>
          <w:trHeight w:val="300"/>
        </w:trPr>
        <w:tc>
          <w:tcPr>
            <w:tcW w:w="3957" w:type="dxa"/>
            <w:tcBorders>
              <w:left w:val="nil"/>
              <w:bottom w:val="nil"/>
              <w:right w:val="nil"/>
            </w:tcBorders>
            <w:shd w:val="clear" w:color="auto" w:fill="auto"/>
            <w:noWrap/>
            <w:vAlign w:val="bottom"/>
          </w:tcPr>
          <w:p w14:paraId="0B374BDC" w14:textId="68C9EF61" w:rsidR="00BE576C" w:rsidRDefault="00BE576C" w:rsidP="00BE576C">
            <w:pPr>
              <w:keepNext/>
              <w:keepLines/>
              <w:spacing w:after="0" w:line="240" w:lineRule="auto"/>
              <w:rPr>
                <w:rFonts w:asciiTheme="majorHAnsi" w:hAnsiTheme="majorHAnsi"/>
                <w:color w:val="000000"/>
              </w:rPr>
            </w:pPr>
            <w:r w:rsidRPr="00A578F9">
              <w:rPr>
                <w:rFonts w:asciiTheme="majorHAnsi" w:hAnsiTheme="majorHAnsi"/>
                <w:color w:val="000000"/>
              </w:rPr>
              <w:t>Unmaintained buildings</w:t>
            </w:r>
          </w:p>
        </w:tc>
        <w:tc>
          <w:tcPr>
            <w:tcW w:w="1400" w:type="dxa"/>
            <w:tcBorders>
              <w:left w:val="nil"/>
              <w:bottom w:val="nil"/>
              <w:right w:val="nil"/>
            </w:tcBorders>
          </w:tcPr>
          <w:p w14:paraId="016FDDBC" w14:textId="25F15759" w:rsidR="00BE576C" w:rsidRPr="00D73528" w:rsidRDefault="00BE576C" w:rsidP="005C7EB7">
            <w:pPr>
              <w:keepNext/>
              <w:keepLines/>
              <w:spacing w:after="0" w:line="240" w:lineRule="auto"/>
              <w:jc w:val="right"/>
              <w:rPr>
                <w:rFonts w:asciiTheme="majorHAnsi" w:hAnsiTheme="majorHAnsi"/>
                <w:bCs/>
              </w:rPr>
            </w:pPr>
            <w:r>
              <w:rPr>
                <w:rFonts w:asciiTheme="majorHAnsi" w:hAnsiTheme="majorHAnsi"/>
                <w:color w:val="000000"/>
              </w:rPr>
              <w:t>0.11</w:t>
            </w:r>
          </w:p>
        </w:tc>
        <w:tc>
          <w:tcPr>
            <w:tcW w:w="1400" w:type="dxa"/>
            <w:tcBorders>
              <w:left w:val="nil"/>
              <w:bottom w:val="nil"/>
              <w:right w:val="nil"/>
            </w:tcBorders>
            <w:vAlign w:val="bottom"/>
          </w:tcPr>
          <w:p w14:paraId="236A246B" w14:textId="1AE7B77B" w:rsidR="00BE576C" w:rsidRPr="005C7EB7" w:rsidRDefault="00BE576C" w:rsidP="005C7EB7">
            <w:pPr>
              <w:keepNext/>
              <w:keepLines/>
              <w:spacing w:after="0" w:line="240" w:lineRule="auto"/>
              <w:jc w:val="right"/>
              <w:rPr>
                <w:rFonts w:asciiTheme="majorHAnsi" w:hAnsiTheme="majorHAnsi"/>
                <w:b/>
                <w:bCs/>
              </w:rPr>
            </w:pPr>
            <w:r w:rsidRPr="005C7EB7">
              <w:rPr>
                <w:rFonts w:asciiTheme="majorHAnsi" w:hAnsiTheme="majorHAnsi"/>
                <w:b/>
                <w:color w:val="000000"/>
              </w:rPr>
              <w:t>0.15</w:t>
            </w:r>
          </w:p>
        </w:tc>
        <w:tc>
          <w:tcPr>
            <w:tcW w:w="1400" w:type="dxa"/>
            <w:tcBorders>
              <w:left w:val="nil"/>
              <w:bottom w:val="nil"/>
              <w:right w:val="nil"/>
            </w:tcBorders>
            <w:shd w:val="clear" w:color="auto" w:fill="auto"/>
            <w:noWrap/>
            <w:vAlign w:val="bottom"/>
          </w:tcPr>
          <w:p w14:paraId="6365F14A" w14:textId="34306E08" w:rsidR="00BE576C" w:rsidRDefault="00BE576C" w:rsidP="005C7EB7">
            <w:pPr>
              <w:keepNext/>
              <w:keepLines/>
              <w:spacing w:after="0" w:line="240" w:lineRule="auto"/>
              <w:jc w:val="right"/>
              <w:rPr>
                <w:rFonts w:asciiTheme="majorHAnsi" w:hAnsiTheme="majorHAnsi"/>
                <w:color w:val="000000"/>
              </w:rPr>
            </w:pPr>
            <w:r w:rsidRPr="00D73528">
              <w:rPr>
                <w:rFonts w:asciiTheme="majorHAnsi" w:hAnsiTheme="majorHAnsi"/>
                <w:bCs/>
              </w:rPr>
              <w:t>- -</w:t>
            </w:r>
          </w:p>
        </w:tc>
      </w:tr>
      <w:tr w:rsidR="00BE576C" w:rsidRPr="00A578F9" w14:paraId="199936F7" w14:textId="4CBF9467" w:rsidTr="00BE576C">
        <w:trPr>
          <w:trHeight w:val="300"/>
        </w:trPr>
        <w:tc>
          <w:tcPr>
            <w:tcW w:w="3957" w:type="dxa"/>
            <w:tcBorders>
              <w:top w:val="nil"/>
              <w:left w:val="nil"/>
              <w:bottom w:val="nil"/>
              <w:right w:val="nil"/>
            </w:tcBorders>
            <w:shd w:val="clear" w:color="auto" w:fill="auto"/>
            <w:noWrap/>
            <w:vAlign w:val="bottom"/>
          </w:tcPr>
          <w:p w14:paraId="1665B330" w14:textId="6D2969C7" w:rsidR="00BE576C" w:rsidRPr="00A578F9" w:rsidRDefault="00BE576C" w:rsidP="00BE576C">
            <w:pPr>
              <w:keepNext/>
              <w:keepLines/>
              <w:spacing w:after="0" w:line="240" w:lineRule="auto"/>
              <w:rPr>
                <w:rFonts w:asciiTheme="majorHAnsi" w:hAnsiTheme="majorHAnsi"/>
                <w:color w:val="000000"/>
              </w:rPr>
            </w:pPr>
            <w:r w:rsidRPr="00A578F9">
              <w:rPr>
                <w:rFonts w:asciiTheme="majorHAnsi" w:hAnsiTheme="majorHAnsi"/>
                <w:color w:val="000000"/>
              </w:rPr>
              <w:t xml:space="preserve">Unmaintained </w:t>
            </w:r>
            <w:r>
              <w:rPr>
                <w:rFonts w:asciiTheme="majorHAnsi" w:hAnsiTheme="majorHAnsi"/>
                <w:color w:val="000000"/>
              </w:rPr>
              <w:t>vegetation</w:t>
            </w:r>
          </w:p>
        </w:tc>
        <w:tc>
          <w:tcPr>
            <w:tcW w:w="1400" w:type="dxa"/>
            <w:tcBorders>
              <w:top w:val="nil"/>
              <w:left w:val="nil"/>
              <w:bottom w:val="nil"/>
              <w:right w:val="nil"/>
            </w:tcBorders>
          </w:tcPr>
          <w:p w14:paraId="22D35459" w14:textId="2CDC1655" w:rsidR="00BE576C" w:rsidRDefault="00BE576C" w:rsidP="005C7EB7">
            <w:pPr>
              <w:keepNext/>
              <w:keepLines/>
              <w:spacing w:after="0" w:line="240" w:lineRule="auto"/>
              <w:jc w:val="right"/>
              <w:rPr>
                <w:rFonts w:asciiTheme="majorHAnsi" w:hAnsiTheme="majorHAnsi"/>
                <w:color w:val="000000"/>
              </w:rPr>
            </w:pPr>
            <w:r>
              <w:rPr>
                <w:rFonts w:asciiTheme="majorHAnsi" w:hAnsiTheme="majorHAnsi"/>
                <w:color w:val="000000"/>
              </w:rPr>
              <w:t>0.16</w:t>
            </w:r>
          </w:p>
        </w:tc>
        <w:tc>
          <w:tcPr>
            <w:tcW w:w="1400" w:type="dxa"/>
            <w:tcBorders>
              <w:top w:val="nil"/>
              <w:left w:val="nil"/>
              <w:bottom w:val="nil"/>
              <w:right w:val="nil"/>
            </w:tcBorders>
            <w:vAlign w:val="bottom"/>
          </w:tcPr>
          <w:p w14:paraId="411D23D4" w14:textId="368DBDED" w:rsidR="00BE576C" w:rsidRDefault="00BE576C" w:rsidP="005C7EB7">
            <w:pPr>
              <w:keepNext/>
              <w:keepLines/>
              <w:spacing w:after="0" w:line="240" w:lineRule="auto"/>
              <w:jc w:val="right"/>
              <w:rPr>
                <w:rFonts w:asciiTheme="majorHAnsi" w:hAnsiTheme="majorHAnsi"/>
                <w:color w:val="000000"/>
              </w:rPr>
            </w:pPr>
            <w:r w:rsidRPr="00D73528">
              <w:rPr>
                <w:rFonts w:asciiTheme="majorHAnsi" w:hAnsiTheme="majorHAnsi"/>
                <w:bCs/>
              </w:rPr>
              <w:t>- -</w:t>
            </w:r>
          </w:p>
        </w:tc>
        <w:tc>
          <w:tcPr>
            <w:tcW w:w="1400" w:type="dxa"/>
            <w:tcBorders>
              <w:top w:val="nil"/>
              <w:left w:val="nil"/>
              <w:bottom w:val="nil"/>
              <w:right w:val="nil"/>
            </w:tcBorders>
            <w:shd w:val="clear" w:color="auto" w:fill="auto"/>
            <w:noWrap/>
            <w:vAlign w:val="bottom"/>
          </w:tcPr>
          <w:p w14:paraId="5697F1D5" w14:textId="4676B583" w:rsidR="00BE576C" w:rsidRPr="005C7EB7" w:rsidRDefault="00BE576C" w:rsidP="005C7EB7">
            <w:pPr>
              <w:keepNext/>
              <w:keepLines/>
              <w:spacing w:after="0" w:line="240" w:lineRule="auto"/>
              <w:jc w:val="right"/>
              <w:rPr>
                <w:rFonts w:asciiTheme="majorHAnsi" w:hAnsiTheme="majorHAnsi"/>
                <w:b/>
                <w:color w:val="000000"/>
              </w:rPr>
            </w:pPr>
            <w:r w:rsidRPr="005C7EB7">
              <w:rPr>
                <w:rFonts w:asciiTheme="majorHAnsi" w:hAnsiTheme="majorHAnsi"/>
                <w:b/>
                <w:color w:val="000000"/>
              </w:rPr>
              <w:t>0.27</w:t>
            </w:r>
          </w:p>
        </w:tc>
      </w:tr>
      <w:tr w:rsidR="00BE576C" w:rsidRPr="00A578F9" w14:paraId="07B0631E" w14:textId="222D8D57" w:rsidTr="00BE576C">
        <w:trPr>
          <w:trHeight w:val="300"/>
        </w:trPr>
        <w:tc>
          <w:tcPr>
            <w:tcW w:w="3957" w:type="dxa"/>
            <w:tcBorders>
              <w:top w:val="nil"/>
              <w:left w:val="nil"/>
              <w:bottom w:val="nil"/>
              <w:right w:val="nil"/>
            </w:tcBorders>
            <w:shd w:val="clear" w:color="auto" w:fill="auto"/>
            <w:noWrap/>
            <w:vAlign w:val="bottom"/>
          </w:tcPr>
          <w:p w14:paraId="6F0A1A86" w14:textId="2CDDB538" w:rsidR="00BE576C" w:rsidRPr="00A578F9" w:rsidRDefault="00BE576C" w:rsidP="00BE576C">
            <w:pPr>
              <w:keepNext/>
              <w:keepLines/>
              <w:spacing w:after="0" w:line="240" w:lineRule="auto"/>
              <w:rPr>
                <w:rFonts w:asciiTheme="majorHAnsi" w:hAnsiTheme="majorHAnsi"/>
                <w:color w:val="000000"/>
              </w:rPr>
            </w:pPr>
            <w:r w:rsidRPr="00A578F9">
              <w:rPr>
                <w:rFonts w:asciiTheme="majorHAnsi" w:hAnsiTheme="majorHAnsi"/>
                <w:color w:val="000000"/>
              </w:rPr>
              <w:t>Vacan</w:t>
            </w:r>
            <w:r>
              <w:rPr>
                <w:rFonts w:asciiTheme="majorHAnsi" w:hAnsiTheme="majorHAnsi"/>
                <w:color w:val="000000"/>
              </w:rPr>
              <w:t>cy</w:t>
            </w:r>
          </w:p>
        </w:tc>
        <w:tc>
          <w:tcPr>
            <w:tcW w:w="1400" w:type="dxa"/>
            <w:tcBorders>
              <w:top w:val="nil"/>
              <w:left w:val="nil"/>
              <w:bottom w:val="nil"/>
              <w:right w:val="nil"/>
            </w:tcBorders>
          </w:tcPr>
          <w:p w14:paraId="5CF8CC90" w14:textId="507DE34F" w:rsidR="00BE576C" w:rsidRDefault="00BE576C" w:rsidP="005C7EB7">
            <w:pPr>
              <w:keepNext/>
              <w:keepLines/>
              <w:spacing w:after="0" w:line="240" w:lineRule="auto"/>
              <w:jc w:val="right"/>
              <w:rPr>
                <w:rFonts w:asciiTheme="majorHAnsi" w:hAnsiTheme="majorHAnsi"/>
                <w:color w:val="000000"/>
              </w:rPr>
            </w:pPr>
            <w:r>
              <w:rPr>
                <w:rFonts w:asciiTheme="majorHAnsi" w:hAnsiTheme="majorHAnsi"/>
                <w:color w:val="000000"/>
              </w:rPr>
              <w:t>0.18</w:t>
            </w:r>
          </w:p>
        </w:tc>
        <w:tc>
          <w:tcPr>
            <w:tcW w:w="1400" w:type="dxa"/>
            <w:tcBorders>
              <w:top w:val="nil"/>
              <w:left w:val="nil"/>
              <w:bottom w:val="nil"/>
              <w:right w:val="nil"/>
            </w:tcBorders>
            <w:vAlign w:val="bottom"/>
          </w:tcPr>
          <w:p w14:paraId="5AE1B4F8" w14:textId="08862FDC" w:rsidR="00BE576C" w:rsidRDefault="00BE576C" w:rsidP="005C7EB7">
            <w:pPr>
              <w:keepNext/>
              <w:keepLines/>
              <w:spacing w:after="0" w:line="240" w:lineRule="auto"/>
              <w:jc w:val="right"/>
              <w:rPr>
                <w:rFonts w:asciiTheme="majorHAnsi" w:hAnsiTheme="majorHAnsi"/>
                <w:color w:val="000000"/>
              </w:rPr>
            </w:pPr>
            <w:r>
              <w:rPr>
                <w:rFonts w:asciiTheme="majorHAnsi" w:hAnsiTheme="majorHAnsi"/>
                <w:color w:val="000000"/>
              </w:rPr>
              <w:t>0.28</w:t>
            </w:r>
          </w:p>
        </w:tc>
        <w:tc>
          <w:tcPr>
            <w:tcW w:w="1400" w:type="dxa"/>
            <w:tcBorders>
              <w:top w:val="nil"/>
              <w:left w:val="nil"/>
              <w:bottom w:val="nil"/>
              <w:right w:val="nil"/>
            </w:tcBorders>
            <w:shd w:val="clear" w:color="auto" w:fill="auto"/>
            <w:noWrap/>
            <w:vAlign w:val="bottom"/>
          </w:tcPr>
          <w:p w14:paraId="71A87C9D" w14:textId="1EE6BC74" w:rsidR="00BE576C" w:rsidRPr="00A578F9" w:rsidRDefault="00BE576C" w:rsidP="005C7EB7">
            <w:pPr>
              <w:keepNext/>
              <w:keepLines/>
              <w:spacing w:after="0" w:line="240" w:lineRule="auto"/>
              <w:jc w:val="right"/>
              <w:rPr>
                <w:rFonts w:asciiTheme="majorHAnsi" w:hAnsiTheme="majorHAnsi"/>
                <w:color w:val="000000"/>
              </w:rPr>
            </w:pPr>
            <w:r w:rsidRPr="00D73528">
              <w:rPr>
                <w:rFonts w:asciiTheme="majorHAnsi" w:hAnsiTheme="majorHAnsi"/>
                <w:bCs/>
              </w:rPr>
              <w:t>-</w:t>
            </w:r>
            <w:r>
              <w:rPr>
                <w:rFonts w:asciiTheme="majorHAnsi" w:hAnsiTheme="majorHAnsi"/>
                <w:bCs/>
              </w:rPr>
              <w:t>0.02</w:t>
            </w:r>
          </w:p>
        </w:tc>
      </w:tr>
      <w:tr w:rsidR="00BE576C" w:rsidRPr="00A578F9" w14:paraId="179C5C57" w14:textId="6F1AD7E2" w:rsidTr="00BE576C">
        <w:trPr>
          <w:trHeight w:val="300"/>
        </w:trPr>
        <w:tc>
          <w:tcPr>
            <w:tcW w:w="3957" w:type="dxa"/>
            <w:tcBorders>
              <w:top w:val="nil"/>
              <w:left w:val="nil"/>
              <w:bottom w:val="nil"/>
              <w:right w:val="nil"/>
            </w:tcBorders>
            <w:shd w:val="clear" w:color="auto" w:fill="auto"/>
            <w:noWrap/>
            <w:vAlign w:val="bottom"/>
          </w:tcPr>
          <w:p w14:paraId="14D735E4" w14:textId="72700982" w:rsidR="00BE576C" w:rsidRPr="00A578F9" w:rsidRDefault="00BE576C" w:rsidP="00BE576C">
            <w:pPr>
              <w:keepNext/>
              <w:keepLines/>
              <w:spacing w:after="0" w:line="240" w:lineRule="auto"/>
              <w:rPr>
                <w:rFonts w:asciiTheme="majorHAnsi" w:hAnsiTheme="majorHAnsi"/>
                <w:color w:val="000000"/>
              </w:rPr>
            </w:pPr>
            <w:r>
              <w:rPr>
                <w:rFonts w:asciiTheme="majorHAnsi" w:hAnsiTheme="majorHAnsi"/>
                <w:color w:val="000000"/>
              </w:rPr>
              <w:t>Median household income x flood depth</w:t>
            </w:r>
          </w:p>
        </w:tc>
        <w:tc>
          <w:tcPr>
            <w:tcW w:w="1400" w:type="dxa"/>
            <w:tcBorders>
              <w:top w:val="nil"/>
              <w:left w:val="nil"/>
              <w:bottom w:val="nil"/>
              <w:right w:val="nil"/>
            </w:tcBorders>
          </w:tcPr>
          <w:p w14:paraId="78AB3FFF" w14:textId="4F29BB09" w:rsidR="00BE576C" w:rsidRPr="00D73528" w:rsidRDefault="00BE576C" w:rsidP="005C7EB7">
            <w:pPr>
              <w:keepNext/>
              <w:keepLines/>
              <w:spacing w:after="0" w:line="240" w:lineRule="auto"/>
              <w:jc w:val="right"/>
              <w:rPr>
                <w:rFonts w:asciiTheme="majorHAnsi" w:hAnsiTheme="majorHAnsi"/>
                <w:bCs/>
              </w:rPr>
            </w:pPr>
            <w:r w:rsidRPr="00D73528">
              <w:rPr>
                <w:rFonts w:asciiTheme="majorHAnsi" w:hAnsiTheme="majorHAnsi"/>
                <w:bCs/>
              </w:rPr>
              <w:t>- -</w:t>
            </w:r>
          </w:p>
        </w:tc>
        <w:tc>
          <w:tcPr>
            <w:tcW w:w="1400" w:type="dxa"/>
            <w:tcBorders>
              <w:top w:val="nil"/>
              <w:left w:val="nil"/>
              <w:bottom w:val="nil"/>
              <w:right w:val="nil"/>
            </w:tcBorders>
            <w:vAlign w:val="bottom"/>
          </w:tcPr>
          <w:p w14:paraId="33B3F8CE" w14:textId="0EF92290" w:rsidR="00BE576C" w:rsidRPr="00D73528" w:rsidRDefault="00BE576C" w:rsidP="005C7EB7">
            <w:pPr>
              <w:keepNext/>
              <w:keepLines/>
              <w:spacing w:after="0" w:line="240" w:lineRule="auto"/>
              <w:jc w:val="right"/>
              <w:rPr>
                <w:rFonts w:asciiTheme="majorHAnsi" w:hAnsiTheme="majorHAnsi"/>
                <w:bCs/>
              </w:rPr>
            </w:pPr>
            <w:r>
              <w:rPr>
                <w:rFonts w:asciiTheme="majorHAnsi" w:hAnsiTheme="majorHAnsi"/>
                <w:color w:val="000000"/>
              </w:rPr>
              <w:t>- -</w:t>
            </w:r>
          </w:p>
        </w:tc>
        <w:tc>
          <w:tcPr>
            <w:tcW w:w="1400" w:type="dxa"/>
            <w:tcBorders>
              <w:top w:val="nil"/>
              <w:left w:val="nil"/>
              <w:bottom w:val="nil"/>
              <w:right w:val="nil"/>
            </w:tcBorders>
            <w:shd w:val="clear" w:color="auto" w:fill="auto"/>
            <w:noWrap/>
            <w:vAlign w:val="bottom"/>
          </w:tcPr>
          <w:p w14:paraId="1F3B23F4" w14:textId="531E3589" w:rsidR="00BE576C" w:rsidRPr="005C7EB7" w:rsidRDefault="00BE576C" w:rsidP="005C7EB7">
            <w:pPr>
              <w:keepNext/>
              <w:keepLines/>
              <w:spacing w:after="0" w:line="240" w:lineRule="auto"/>
              <w:jc w:val="right"/>
              <w:rPr>
                <w:rFonts w:asciiTheme="majorHAnsi" w:hAnsiTheme="majorHAnsi"/>
                <w:b/>
                <w:color w:val="000000"/>
              </w:rPr>
            </w:pPr>
            <w:r w:rsidRPr="005C7EB7">
              <w:rPr>
                <w:rFonts w:asciiTheme="majorHAnsi" w:hAnsiTheme="majorHAnsi"/>
                <w:b/>
                <w:color w:val="000000"/>
              </w:rPr>
              <w:t>-0.01</w:t>
            </w:r>
          </w:p>
        </w:tc>
      </w:tr>
      <w:tr w:rsidR="00BE576C" w:rsidRPr="00A578F9" w14:paraId="44DD611B" w14:textId="3F18907C" w:rsidTr="00BE576C">
        <w:trPr>
          <w:trHeight w:val="300"/>
        </w:trPr>
        <w:tc>
          <w:tcPr>
            <w:tcW w:w="3957" w:type="dxa"/>
            <w:tcBorders>
              <w:top w:val="nil"/>
              <w:left w:val="nil"/>
              <w:right w:val="nil"/>
            </w:tcBorders>
            <w:shd w:val="clear" w:color="auto" w:fill="auto"/>
            <w:noWrap/>
            <w:vAlign w:val="bottom"/>
          </w:tcPr>
          <w:p w14:paraId="3AA52508" w14:textId="0CED98AF" w:rsidR="00BE576C" w:rsidRPr="00A578F9" w:rsidRDefault="00BE576C" w:rsidP="00BE576C">
            <w:pPr>
              <w:keepNext/>
              <w:keepLines/>
              <w:spacing w:after="0" w:line="240" w:lineRule="auto"/>
              <w:rPr>
                <w:rFonts w:asciiTheme="majorHAnsi" w:hAnsiTheme="majorHAnsi"/>
                <w:color w:val="000000"/>
              </w:rPr>
            </w:pPr>
            <w:r w:rsidRPr="00A578F9">
              <w:rPr>
                <w:rFonts w:asciiTheme="majorHAnsi" w:hAnsiTheme="majorHAnsi"/>
                <w:color w:val="000000"/>
              </w:rPr>
              <w:t>Vacan</w:t>
            </w:r>
            <w:r>
              <w:rPr>
                <w:rFonts w:asciiTheme="majorHAnsi" w:hAnsiTheme="majorHAnsi"/>
                <w:color w:val="000000"/>
              </w:rPr>
              <w:t>cy</w:t>
            </w:r>
            <w:r w:rsidRPr="00A578F9">
              <w:rPr>
                <w:rFonts w:asciiTheme="majorHAnsi" w:hAnsiTheme="majorHAnsi"/>
                <w:color w:val="000000"/>
              </w:rPr>
              <w:t xml:space="preserve"> </w:t>
            </w:r>
            <w:r>
              <w:rPr>
                <w:rFonts w:asciiTheme="majorHAnsi" w:hAnsiTheme="majorHAnsi"/>
                <w:color w:val="000000"/>
              </w:rPr>
              <w:t>x</w:t>
            </w:r>
            <w:r w:rsidRPr="00A578F9">
              <w:rPr>
                <w:rFonts w:asciiTheme="majorHAnsi" w:hAnsiTheme="majorHAnsi"/>
                <w:color w:val="000000"/>
              </w:rPr>
              <w:t xml:space="preserve"> </w:t>
            </w:r>
            <w:r>
              <w:rPr>
                <w:rFonts w:asciiTheme="majorHAnsi" w:hAnsiTheme="majorHAnsi"/>
                <w:color w:val="000000"/>
              </w:rPr>
              <w:t>flood depth</w:t>
            </w:r>
          </w:p>
        </w:tc>
        <w:tc>
          <w:tcPr>
            <w:tcW w:w="1400" w:type="dxa"/>
            <w:tcBorders>
              <w:top w:val="nil"/>
              <w:left w:val="nil"/>
              <w:right w:val="nil"/>
            </w:tcBorders>
          </w:tcPr>
          <w:p w14:paraId="414D9B1A" w14:textId="48F8A588" w:rsidR="00BE576C" w:rsidRPr="005C7EB7" w:rsidRDefault="00BE576C" w:rsidP="005C7EB7">
            <w:pPr>
              <w:keepNext/>
              <w:keepLines/>
              <w:spacing w:after="0" w:line="240" w:lineRule="auto"/>
              <w:jc w:val="right"/>
              <w:rPr>
                <w:rFonts w:asciiTheme="majorHAnsi" w:hAnsiTheme="majorHAnsi"/>
                <w:b/>
                <w:bCs/>
              </w:rPr>
            </w:pPr>
            <w:r w:rsidRPr="005C7EB7">
              <w:rPr>
                <w:rFonts w:asciiTheme="majorHAnsi" w:hAnsiTheme="majorHAnsi"/>
                <w:b/>
                <w:color w:val="000000"/>
              </w:rPr>
              <w:t>0.32</w:t>
            </w:r>
          </w:p>
        </w:tc>
        <w:tc>
          <w:tcPr>
            <w:tcW w:w="1400" w:type="dxa"/>
            <w:tcBorders>
              <w:top w:val="nil"/>
              <w:left w:val="nil"/>
              <w:right w:val="nil"/>
            </w:tcBorders>
            <w:vAlign w:val="bottom"/>
          </w:tcPr>
          <w:p w14:paraId="74991BB5" w14:textId="05F3274E" w:rsidR="00BE576C" w:rsidRPr="005C7EB7" w:rsidRDefault="00BE576C" w:rsidP="005C7EB7">
            <w:pPr>
              <w:keepNext/>
              <w:keepLines/>
              <w:spacing w:after="0" w:line="240" w:lineRule="auto"/>
              <w:jc w:val="right"/>
              <w:rPr>
                <w:rFonts w:asciiTheme="majorHAnsi" w:hAnsiTheme="majorHAnsi"/>
                <w:b/>
                <w:bCs/>
              </w:rPr>
            </w:pPr>
            <w:r w:rsidRPr="005C7EB7">
              <w:rPr>
                <w:rFonts w:asciiTheme="majorHAnsi" w:hAnsiTheme="majorHAnsi"/>
                <w:b/>
                <w:color w:val="000000"/>
              </w:rPr>
              <w:t>0.78</w:t>
            </w:r>
          </w:p>
        </w:tc>
        <w:tc>
          <w:tcPr>
            <w:tcW w:w="1400" w:type="dxa"/>
            <w:tcBorders>
              <w:top w:val="nil"/>
              <w:left w:val="nil"/>
              <w:right w:val="nil"/>
            </w:tcBorders>
            <w:shd w:val="clear" w:color="auto" w:fill="auto"/>
            <w:noWrap/>
            <w:vAlign w:val="bottom"/>
          </w:tcPr>
          <w:p w14:paraId="6C8A64F1" w14:textId="1A5CC909" w:rsidR="00BE576C" w:rsidRPr="00A578F9" w:rsidRDefault="00BE576C" w:rsidP="005C7EB7">
            <w:pPr>
              <w:keepNext/>
              <w:keepLines/>
              <w:spacing w:after="0" w:line="240" w:lineRule="auto"/>
              <w:jc w:val="right"/>
              <w:rPr>
                <w:rFonts w:asciiTheme="majorHAnsi" w:hAnsiTheme="majorHAnsi"/>
                <w:color w:val="000000"/>
              </w:rPr>
            </w:pPr>
            <w:r w:rsidRPr="00D73528">
              <w:rPr>
                <w:rFonts w:asciiTheme="majorHAnsi" w:hAnsiTheme="majorHAnsi"/>
                <w:bCs/>
              </w:rPr>
              <w:t>- -</w:t>
            </w:r>
          </w:p>
        </w:tc>
      </w:tr>
      <w:tr w:rsidR="00BE576C" w:rsidRPr="00A578F9" w14:paraId="368EC403" w14:textId="3995BE05" w:rsidTr="00BE576C">
        <w:trPr>
          <w:trHeight w:val="300"/>
        </w:trPr>
        <w:tc>
          <w:tcPr>
            <w:tcW w:w="3957" w:type="dxa"/>
            <w:tcBorders>
              <w:top w:val="nil"/>
              <w:left w:val="nil"/>
              <w:bottom w:val="single" w:sz="4" w:space="0" w:color="auto"/>
              <w:right w:val="nil"/>
            </w:tcBorders>
            <w:shd w:val="clear" w:color="auto" w:fill="auto"/>
            <w:noWrap/>
            <w:vAlign w:val="bottom"/>
          </w:tcPr>
          <w:p w14:paraId="7BE31515" w14:textId="12072A73" w:rsidR="00BE576C" w:rsidRPr="00A578F9" w:rsidRDefault="00BE576C" w:rsidP="00BE576C">
            <w:pPr>
              <w:keepNext/>
              <w:keepLines/>
              <w:spacing w:after="0" w:line="240" w:lineRule="auto"/>
              <w:rPr>
                <w:rFonts w:asciiTheme="majorHAnsi" w:hAnsiTheme="majorHAnsi"/>
                <w:color w:val="000000"/>
              </w:rPr>
            </w:pPr>
            <w:r>
              <w:rPr>
                <w:rFonts w:asciiTheme="majorHAnsi" w:hAnsiTheme="majorHAnsi"/>
                <w:color w:val="000000"/>
              </w:rPr>
              <w:t>Vacancy x season (winter)</w:t>
            </w:r>
          </w:p>
        </w:tc>
        <w:tc>
          <w:tcPr>
            <w:tcW w:w="1400" w:type="dxa"/>
            <w:tcBorders>
              <w:top w:val="nil"/>
              <w:left w:val="nil"/>
              <w:bottom w:val="single" w:sz="4" w:space="0" w:color="auto"/>
              <w:right w:val="nil"/>
            </w:tcBorders>
          </w:tcPr>
          <w:p w14:paraId="20191865" w14:textId="5C378718" w:rsidR="00BE576C" w:rsidRPr="005C7EB7" w:rsidRDefault="00BE576C" w:rsidP="005C7EB7">
            <w:pPr>
              <w:keepNext/>
              <w:keepLines/>
              <w:spacing w:after="0" w:line="240" w:lineRule="auto"/>
              <w:jc w:val="right"/>
              <w:rPr>
                <w:rFonts w:asciiTheme="majorHAnsi" w:hAnsiTheme="majorHAnsi"/>
                <w:b/>
                <w:color w:val="000000"/>
              </w:rPr>
            </w:pPr>
            <w:r w:rsidRPr="005C7EB7">
              <w:rPr>
                <w:rFonts w:asciiTheme="majorHAnsi" w:hAnsiTheme="majorHAnsi"/>
                <w:b/>
                <w:bCs/>
              </w:rPr>
              <w:t>0.35</w:t>
            </w:r>
          </w:p>
        </w:tc>
        <w:tc>
          <w:tcPr>
            <w:tcW w:w="1400" w:type="dxa"/>
            <w:tcBorders>
              <w:top w:val="nil"/>
              <w:left w:val="nil"/>
              <w:bottom w:val="single" w:sz="4" w:space="0" w:color="auto"/>
              <w:right w:val="nil"/>
            </w:tcBorders>
            <w:vAlign w:val="bottom"/>
          </w:tcPr>
          <w:p w14:paraId="27338260" w14:textId="5946808E" w:rsidR="00BE576C" w:rsidRPr="005C7EB7" w:rsidRDefault="00BE576C" w:rsidP="005C7EB7">
            <w:pPr>
              <w:keepNext/>
              <w:keepLines/>
              <w:spacing w:after="0" w:line="240" w:lineRule="auto"/>
              <w:jc w:val="right"/>
              <w:rPr>
                <w:rFonts w:asciiTheme="majorHAnsi" w:hAnsiTheme="majorHAnsi"/>
                <w:b/>
                <w:color w:val="000000"/>
              </w:rPr>
            </w:pPr>
            <w:r w:rsidRPr="005C7EB7">
              <w:rPr>
                <w:rFonts w:asciiTheme="majorHAnsi" w:hAnsiTheme="majorHAnsi"/>
                <w:b/>
                <w:color w:val="000000"/>
              </w:rPr>
              <w:t>0.42</w:t>
            </w:r>
          </w:p>
        </w:tc>
        <w:tc>
          <w:tcPr>
            <w:tcW w:w="1400" w:type="dxa"/>
            <w:tcBorders>
              <w:top w:val="nil"/>
              <w:left w:val="nil"/>
              <w:bottom w:val="single" w:sz="4" w:space="0" w:color="auto"/>
              <w:right w:val="nil"/>
            </w:tcBorders>
            <w:shd w:val="clear" w:color="auto" w:fill="auto"/>
            <w:noWrap/>
            <w:vAlign w:val="bottom"/>
          </w:tcPr>
          <w:p w14:paraId="51ACC362" w14:textId="00BEA374" w:rsidR="00BE576C" w:rsidRPr="00A578F9" w:rsidRDefault="00BE576C" w:rsidP="005C7EB7">
            <w:pPr>
              <w:keepNext/>
              <w:keepLines/>
              <w:spacing w:after="0" w:line="240" w:lineRule="auto"/>
              <w:jc w:val="right"/>
              <w:rPr>
                <w:rFonts w:asciiTheme="majorHAnsi" w:hAnsiTheme="majorHAnsi"/>
                <w:color w:val="000000"/>
              </w:rPr>
            </w:pPr>
            <w:r w:rsidRPr="005C7EB7">
              <w:rPr>
                <w:rFonts w:asciiTheme="majorHAnsi" w:hAnsiTheme="majorHAnsi"/>
                <w:b/>
                <w:color w:val="000000"/>
              </w:rPr>
              <w:t>0.35</w:t>
            </w:r>
          </w:p>
        </w:tc>
      </w:tr>
    </w:tbl>
    <w:p w14:paraId="05EC0086" w14:textId="77777777" w:rsidR="009B6C69" w:rsidRDefault="009B6C69" w:rsidP="001E154E"/>
    <w:p w14:paraId="2512BF85" w14:textId="4CE707B6" w:rsidR="00C52873" w:rsidRDefault="001F2205" w:rsidP="002D3A0F">
      <w:pPr>
        <w:keepNext/>
        <w:spacing w:after="0" w:line="240" w:lineRule="auto"/>
      </w:pPr>
      <w:r w:rsidRPr="00831109">
        <w:rPr>
          <w:b/>
        </w:rPr>
        <w:lastRenderedPageBreak/>
        <w:t>Figure 1.</w:t>
      </w:r>
      <w:r w:rsidR="009B6C69">
        <w:t xml:space="preserve"> (Top)</w:t>
      </w:r>
      <w:r>
        <w:t xml:space="preserve"> </w:t>
      </w:r>
      <w:r w:rsidR="00C52873">
        <w:t xml:space="preserve">Spatial distribution of population estimates for each trapping </w:t>
      </w:r>
      <w:r w:rsidR="00104E1C">
        <w:t xml:space="preserve">site </w:t>
      </w:r>
      <w:r w:rsidR="00C52873">
        <w:t xml:space="preserve">by species. </w:t>
      </w:r>
      <w:r w:rsidR="009B6C69">
        <w:t xml:space="preserve">(Bottom) </w:t>
      </w:r>
      <w:r w:rsidR="00C52873">
        <w:t xml:space="preserve">Spatial clustering of high and low abundance of each species </w:t>
      </w:r>
      <w:r w:rsidR="009B6C69">
        <w:t xml:space="preserve">based on </w:t>
      </w:r>
      <w:r w:rsidR="00C52873">
        <w:t>Getis-Ord GI* analysis.</w:t>
      </w:r>
      <w:r w:rsidR="00EA1DF1">
        <w:t xml:space="preserve"> Study areas are delineated by </w:t>
      </w:r>
      <w:r w:rsidR="000410A0">
        <w:t>orange</w:t>
      </w:r>
      <w:r w:rsidR="00EA1DF1">
        <w:t xml:space="preserve"> boundaries.</w:t>
      </w:r>
    </w:p>
    <w:p w14:paraId="5D3C04A4" w14:textId="451836B1" w:rsidR="002D3A0F" w:rsidRDefault="002D3A0F" w:rsidP="002D3A0F">
      <w:pPr>
        <w:keepNext/>
        <w:spacing w:after="0" w:line="240" w:lineRule="auto"/>
      </w:pPr>
    </w:p>
    <w:p w14:paraId="4CF6ED81" w14:textId="01A4B9DA" w:rsidR="002D3A0F" w:rsidRDefault="002D3A0F" w:rsidP="002D3A0F">
      <w:pPr>
        <w:keepNext/>
        <w:spacing w:after="0" w:line="240" w:lineRule="auto"/>
      </w:pPr>
    </w:p>
    <w:p w14:paraId="277A91CD" w14:textId="77777777" w:rsidR="002D3A0F" w:rsidRDefault="002D3A0F" w:rsidP="002D3A0F">
      <w:pPr>
        <w:keepNext/>
        <w:spacing w:after="0" w:line="240" w:lineRule="auto"/>
      </w:pPr>
    </w:p>
    <w:p w14:paraId="5B4A1593" w14:textId="058233F6" w:rsidR="00C52873" w:rsidRPr="00E71597" w:rsidRDefault="00CB2EDC" w:rsidP="00C52873">
      <w:r>
        <w:rPr>
          <w:noProof/>
        </w:rPr>
        <w:drawing>
          <wp:inline distT="0" distB="0" distL="0" distR="0" wp14:anchorId="6F1024E1" wp14:editId="1FF425B0">
            <wp:extent cx="5943600" cy="4592955"/>
            <wp:effectExtent l="0" t="0" r="0" b="0"/>
            <wp:docPr id="4" name="Picture 4"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op Estimates &amp; heat map.jpg"/>
                    <pic:cNvPicPr/>
                  </pic:nvPicPr>
                  <pic:blipFill>
                    <a:blip r:embed="rId10"/>
                    <a:stretch>
                      <a:fillRect/>
                    </a:stretch>
                  </pic:blipFill>
                  <pic:spPr>
                    <a:xfrm>
                      <a:off x="0" y="0"/>
                      <a:ext cx="5943600" cy="4592955"/>
                    </a:xfrm>
                    <a:prstGeom prst="rect">
                      <a:avLst/>
                    </a:prstGeom>
                  </pic:spPr>
                </pic:pic>
              </a:graphicData>
            </a:graphic>
          </wp:inline>
        </w:drawing>
      </w:r>
    </w:p>
    <w:p w14:paraId="25F71972" w14:textId="3C2410D6" w:rsidR="00C52873" w:rsidRDefault="00C52873" w:rsidP="001E154E"/>
    <w:p w14:paraId="4EA6A69A" w14:textId="2243F91B" w:rsidR="00C52873" w:rsidRDefault="00C52873" w:rsidP="001E154E"/>
    <w:p w14:paraId="24B853AE" w14:textId="0FD94C29" w:rsidR="00C52873" w:rsidRDefault="00C52873" w:rsidP="001E154E"/>
    <w:p w14:paraId="1E4B7319" w14:textId="65E924E4" w:rsidR="00C52873" w:rsidRDefault="00C52873" w:rsidP="001E154E"/>
    <w:p w14:paraId="3C39245B" w14:textId="68C17632" w:rsidR="00C52873" w:rsidRDefault="00C52873" w:rsidP="001E154E"/>
    <w:p w14:paraId="60E04AD5" w14:textId="2E8876FC" w:rsidR="00C52873" w:rsidRDefault="00C52873" w:rsidP="001E154E"/>
    <w:p w14:paraId="44495CBE" w14:textId="3346A925" w:rsidR="00C52873" w:rsidRDefault="00C52873" w:rsidP="001E154E"/>
    <w:p w14:paraId="38D3ADA9" w14:textId="6C18B548" w:rsidR="00C52873" w:rsidRDefault="00C52873" w:rsidP="001E154E"/>
    <w:p w14:paraId="0AEF7E40" w14:textId="720F0932" w:rsidR="000410A0" w:rsidRDefault="000410A0" w:rsidP="001E154E"/>
    <w:p w14:paraId="53907D1D" w14:textId="136E139A" w:rsidR="005F2682" w:rsidRDefault="005F2682" w:rsidP="005F2682">
      <w:pPr>
        <w:spacing w:after="0" w:line="240" w:lineRule="auto"/>
      </w:pPr>
      <w:commentRangeStart w:id="417"/>
      <w:r w:rsidRPr="002D3A0F">
        <w:rPr>
          <w:b/>
        </w:rPr>
        <w:lastRenderedPageBreak/>
        <w:t xml:space="preserve">Figure </w:t>
      </w:r>
      <w:r w:rsidR="009C0012">
        <w:rPr>
          <w:b/>
        </w:rPr>
        <w:t>2</w:t>
      </w:r>
      <w:r w:rsidRPr="002D3A0F">
        <w:rPr>
          <w:b/>
        </w:rPr>
        <w:t>.</w:t>
      </w:r>
      <w:r>
        <w:t xml:space="preserve"> </w:t>
      </w:r>
      <w:commentRangeEnd w:id="417"/>
      <w:r w:rsidR="00A76B79">
        <w:rPr>
          <w:rStyle w:val="CommentReference"/>
          <w:rFonts w:cs="Times New Roman"/>
        </w:rPr>
        <w:commentReference w:id="417"/>
      </w:r>
      <w:r>
        <w:t xml:space="preserve">Relationship between vacancy on </w:t>
      </w:r>
      <w:r w:rsidR="009C0012">
        <w:t xml:space="preserve">the probability of </w:t>
      </w:r>
      <w:r>
        <w:t xml:space="preserve">rat occurrence relative to </w:t>
      </w:r>
      <w:r w:rsidR="009C0012">
        <w:t>flooding</w:t>
      </w:r>
      <w:r>
        <w:t xml:space="preserve"> (top</w:t>
      </w:r>
      <w:r w:rsidR="009C0012">
        <w:t>)</w:t>
      </w:r>
      <w:r>
        <w:t xml:space="preserve"> and season (bottom, winter versus summer trapping bouts).</w:t>
      </w:r>
      <w:r w:rsidR="009C0012">
        <w:t xml:space="preserve"> Rat occurrence increased with vacancy at flooded sites, but not unflooded sites. Rat occurrence more sharply increased with vacancy during winter versus summer trapping bouts.</w:t>
      </w:r>
    </w:p>
    <w:p w14:paraId="2F5925D8" w14:textId="30570E27" w:rsidR="005F2682" w:rsidRDefault="005F2682" w:rsidP="005F2682">
      <w:pPr>
        <w:spacing w:after="0" w:line="240" w:lineRule="auto"/>
      </w:pPr>
    </w:p>
    <w:p w14:paraId="0A0D8A4B" w14:textId="77777777" w:rsidR="005F2682" w:rsidRDefault="005F2682" w:rsidP="005F2682">
      <w:pPr>
        <w:spacing w:after="0" w:line="240" w:lineRule="auto"/>
      </w:pPr>
    </w:p>
    <w:p w14:paraId="447F02E9" w14:textId="77777777" w:rsidR="005F2682" w:rsidRDefault="005F2682" w:rsidP="005F2682">
      <w:pPr>
        <w:spacing w:after="0" w:line="240" w:lineRule="auto"/>
      </w:pPr>
    </w:p>
    <w:p w14:paraId="579F902A" w14:textId="77777777" w:rsidR="005F2682" w:rsidRDefault="005F2682" w:rsidP="005F2682">
      <w:pPr>
        <w:spacing w:after="0" w:line="240" w:lineRule="auto"/>
      </w:pPr>
    </w:p>
    <w:p w14:paraId="41A983E0" w14:textId="1AAE9329" w:rsidR="005F2682" w:rsidRDefault="005F2682" w:rsidP="005F2682">
      <w:pPr>
        <w:spacing w:after="0" w:line="240" w:lineRule="auto"/>
      </w:pPr>
      <w:r>
        <w:rPr>
          <w:noProof/>
        </w:rPr>
        <w:drawing>
          <wp:inline distT="0" distB="0" distL="0" distR="0" wp14:anchorId="1F350104" wp14:editId="4F74CBB9">
            <wp:extent cx="4895850" cy="3429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humbnail_Rat Occ vs Vacancy &amp; flood.jpg"/>
                    <pic:cNvPicPr/>
                  </pic:nvPicPr>
                  <pic:blipFill>
                    <a:blip r:embed="rId11"/>
                    <a:stretch>
                      <a:fillRect/>
                    </a:stretch>
                  </pic:blipFill>
                  <pic:spPr>
                    <a:xfrm>
                      <a:off x="0" y="0"/>
                      <a:ext cx="4895850" cy="3429000"/>
                    </a:xfrm>
                    <a:prstGeom prst="rect">
                      <a:avLst/>
                    </a:prstGeom>
                  </pic:spPr>
                </pic:pic>
              </a:graphicData>
            </a:graphic>
          </wp:inline>
        </w:drawing>
      </w:r>
      <w:r>
        <w:rPr>
          <w:noProof/>
        </w:rPr>
        <w:drawing>
          <wp:inline distT="0" distB="0" distL="0" distR="0" wp14:anchorId="4EB846CE" wp14:editId="0E813B6F">
            <wp:extent cx="4895850" cy="3429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humbnail_Rat Occ vs Vacancy &amp; season.jpg"/>
                    <pic:cNvPicPr/>
                  </pic:nvPicPr>
                  <pic:blipFill>
                    <a:blip r:embed="rId12"/>
                    <a:stretch>
                      <a:fillRect/>
                    </a:stretch>
                  </pic:blipFill>
                  <pic:spPr>
                    <a:xfrm>
                      <a:off x="0" y="0"/>
                      <a:ext cx="4895850" cy="3429000"/>
                    </a:xfrm>
                    <a:prstGeom prst="rect">
                      <a:avLst/>
                    </a:prstGeom>
                  </pic:spPr>
                </pic:pic>
              </a:graphicData>
            </a:graphic>
          </wp:inline>
        </w:drawing>
      </w:r>
    </w:p>
    <w:p w14:paraId="01CD77D1" w14:textId="015E01AD" w:rsidR="009C0012" w:rsidRDefault="009C0012" w:rsidP="009C0012">
      <w:pPr>
        <w:spacing w:after="0" w:line="240" w:lineRule="auto"/>
      </w:pPr>
      <w:commentRangeStart w:id="418"/>
      <w:r w:rsidRPr="00EA1DF1">
        <w:rPr>
          <w:b/>
        </w:rPr>
        <w:lastRenderedPageBreak/>
        <w:t xml:space="preserve">Figure </w:t>
      </w:r>
      <w:r>
        <w:rPr>
          <w:b/>
        </w:rPr>
        <w:t>3</w:t>
      </w:r>
      <w:r>
        <w:t xml:space="preserve">. </w:t>
      </w:r>
      <w:commentRangeEnd w:id="418"/>
      <w:r w:rsidR="00A76B79">
        <w:rPr>
          <w:rStyle w:val="CommentReference"/>
          <w:rFonts w:cs="Times New Roman"/>
        </w:rPr>
        <w:commentReference w:id="418"/>
      </w:r>
      <w:r>
        <w:t>Relationship between unmaintained vegetation- an indicator of abandonment- on total rat abundance per site relative to vacancy (top; high, &gt;50%; low, &lt;50%) and season (bottom, winter versus summer trapping bouts). We observed greater abundance relative to unmaintained vegetation in areas with high vacancy. Similarly, abundance was greater relative to unmaintained vegetation during winter.</w:t>
      </w:r>
    </w:p>
    <w:p w14:paraId="427A3E3B" w14:textId="77777777" w:rsidR="009C0012" w:rsidRDefault="009C0012" w:rsidP="009C0012">
      <w:pPr>
        <w:spacing w:after="0" w:line="240" w:lineRule="auto"/>
      </w:pPr>
    </w:p>
    <w:p w14:paraId="66B224D7" w14:textId="77777777" w:rsidR="009C0012" w:rsidRDefault="009C0012" w:rsidP="009C0012">
      <w:pPr>
        <w:spacing w:after="0" w:line="240" w:lineRule="auto"/>
      </w:pPr>
      <w:r>
        <w:t xml:space="preserve"> </w:t>
      </w:r>
    </w:p>
    <w:p w14:paraId="5B3C40EB" w14:textId="77777777" w:rsidR="009C0012" w:rsidRDefault="009C0012" w:rsidP="009C0012">
      <w:pPr>
        <w:spacing w:after="0" w:line="240" w:lineRule="auto"/>
      </w:pPr>
    </w:p>
    <w:p w14:paraId="31935808" w14:textId="77777777" w:rsidR="009C0012" w:rsidRDefault="009C0012" w:rsidP="009C0012">
      <w:r>
        <w:rPr>
          <w:noProof/>
        </w:rPr>
        <w:drawing>
          <wp:inline distT="0" distB="0" distL="0" distR="0" wp14:anchorId="7CA4EA84" wp14:editId="5DC5D252">
            <wp:extent cx="4895850" cy="3429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umbnail_Abundance vs unmVeg &amp; vacancy.jpg"/>
                    <pic:cNvPicPr/>
                  </pic:nvPicPr>
                  <pic:blipFill>
                    <a:blip r:embed="rId13"/>
                    <a:stretch>
                      <a:fillRect/>
                    </a:stretch>
                  </pic:blipFill>
                  <pic:spPr>
                    <a:xfrm>
                      <a:off x="0" y="0"/>
                      <a:ext cx="4895850" cy="3429000"/>
                    </a:xfrm>
                    <a:prstGeom prst="rect">
                      <a:avLst/>
                    </a:prstGeom>
                  </pic:spPr>
                </pic:pic>
              </a:graphicData>
            </a:graphic>
          </wp:inline>
        </w:drawing>
      </w:r>
      <w:r>
        <w:rPr>
          <w:noProof/>
        </w:rPr>
        <w:drawing>
          <wp:inline distT="0" distB="0" distL="0" distR="0" wp14:anchorId="0922841C" wp14:editId="0C32E45E">
            <wp:extent cx="4895850" cy="3429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humbnail_Unmveg vs abundance &amp;season.jpg"/>
                    <pic:cNvPicPr/>
                  </pic:nvPicPr>
                  <pic:blipFill>
                    <a:blip r:embed="rId14"/>
                    <a:stretch>
                      <a:fillRect/>
                    </a:stretch>
                  </pic:blipFill>
                  <pic:spPr>
                    <a:xfrm>
                      <a:off x="0" y="0"/>
                      <a:ext cx="4895850" cy="3429000"/>
                    </a:xfrm>
                    <a:prstGeom prst="rect">
                      <a:avLst/>
                    </a:prstGeom>
                  </pic:spPr>
                </pic:pic>
              </a:graphicData>
            </a:graphic>
          </wp:inline>
        </w:drawing>
      </w:r>
    </w:p>
    <w:p w14:paraId="263C99B0" w14:textId="37D08748" w:rsidR="00C52873" w:rsidRPr="002D3A0F" w:rsidRDefault="00C52873" w:rsidP="002D3A0F">
      <w:pPr>
        <w:pageBreakBefore/>
        <w:spacing w:after="0"/>
        <w:rPr>
          <w:b/>
        </w:rPr>
      </w:pPr>
      <w:r w:rsidRPr="002D3A0F">
        <w:rPr>
          <w:b/>
        </w:rPr>
        <w:lastRenderedPageBreak/>
        <w:t>SUP</w:t>
      </w:r>
      <w:r w:rsidR="009B6C69" w:rsidRPr="002D3A0F">
        <w:rPr>
          <w:b/>
        </w:rPr>
        <w:t>P</w:t>
      </w:r>
      <w:r w:rsidRPr="002D3A0F">
        <w:rPr>
          <w:b/>
        </w:rPr>
        <w:t>LEMENTAL MATERIAL</w:t>
      </w:r>
    </w:p>
    <w:p w14:paraId="6B3B9FE5" w14:textId="74B37C7E" w:rsidR="001E154E" w:rsidRPr="00EA1DF1" w:rsidRDefault="00C73AA7" w:rsidP="001E154E">
      <w:commentRangeStart w:id="419"/>
      <w:r w:rsidRPr="00217F0A">
        <w:rPr>
          <w:b/>
        </w:rPr>
        <w:t xml:space="preserve">Figure 1S. </w:t>
      </w:r>
      <w:r w:rsidR="00104E1C" w:rsidRPr="002D3A0F">
        <w:t xml:space="preserve">Overall </w:t>
      </w:r>
      <w:commentRangeEnd w:id="419"/>
      <w:r w:rsidR="00A76B79">
        <w:rPr>
          <w:rStyle w:val="CommentReference"/>
          <w:rFonts w:cs="Times New Roman"/>
        </w:rPr>
        <w:commentReference w:id="419"/>
      </w:r>
      <w:r w:rsidR="00104E1C" w:rsidRPr="002D3A0F">
        <w:t>t</w:t>
      </w:r>
      <w:r w:rsidRPr="002D3A0F">
        <w:t>rap rate by season</w:t>
      </w:r>
      <w:r w:rsidR="00104E1C" w:rsidRPr="002D3A0F">
        <w:t xml:space="preserve"> and </w:t>
      </w:r>
      <w:r w:rsidRPr="002D3A0F">
        <w:t>year</w:t>
      </w:r>
      <w:r w:rsidR="00010867" w:rsidRPr="002D3A0F">
        <w:t xml:space="preserve"> </w:t>
      </w:r>
      <w:r w:rsidR="00104E1C" w:rsidRPr="002D3A0F">
        <w:t>with reference to Katrina-related</w:t>
      </w:r>
      <w:r w:rsidR="00010867" w:rsidRPr="002D3A0F">
        <w:t xml:space="preserve"> flood depth</w:t>
      </w:r>
      <w:r w:rsidR="00010867" w:rsidRPr="00EA1DF1">
        <w:t>.</w:t>
      </w:r>
    </w:p>
    <w:p w14:paraId="63562D97" w14:textId="760F360F" w:rsidR="00C73AA7" w:rsidRDefault="00217F0A" w:rsidP="001E154E">
      <w:r>
        <w:rPr>
          <w:noProof/>
        </w:rPr>
        <w:drawing>
          <wp:inline distT="0" distB="0" distL="0" distR="0" wp14:anchorId="4099C620" wp14:editId="0F180B0D">
            <wp:extent cx="5770390" cy="7467600"/>
            <wp:effectExtent l="0" t="0" r="1905"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rap rate by season and year.jpg"/>
                    <pic:cNvPicPr/>
                  </pic:nvPicPr>
                  <pic:blipFill>
                    <a:blip r:embed="rId15"/>
                    <a:stretch>
                      <a:fillRect/>
                    </a:stretch>
                  </pic:blipFill>
                  <pic:spPr>
                    <a:xfrm>
                      <a:off x="0" y="0"/>
                      <a:ext cx="5771712" cy="7469311"/>
                    </a:xfrm>
                    <a:prstGeom prst="rect">
                      <a:avLst/>
                    </a:prstGeom>
                  </pic:spPr>
                </pic:pic>
              </a:graphicData>
            </a:graphic>
          </wp:inline>
        </w:drawing>
      </w:r>
    </w:p>
    <w:p w14:paraId="1FB18560" w14:textId="77777777" w:rsidR="002D3A0F" w:rsidRDefault="002D3A0F" w:rsidP="002D3A0F">
      <w:pPr>
        <w:spacing w:after="0" w:line="240" w:lineRule="auto"/>
        <w:rPr>
          <w:b/>
        </w:rPr>
      </w:pPr>
    </w:p>
    <w:p w14:paraId="1A5D6CEF" w14:textId="05A5AB3A" w:rsidR="000A12A3" w:rsidRDefault="00104E1C" w:rsidP="000A12A3">
      <w:pPr>
        <w:spacing w:after="0"/>
        <w:rPr>
          <w:ins w:id="420" w:author="Childs, James" w:date="2020-01-07T17:23:00Z"/>
        </w:rPr>
      </w:pPr>
      <w:r w:rsidRPr="000B6649">
        <w:rPr>
          <w:b/>
        </w:rPr>
        <w:lastRenderedPageBreak/>
        <w:t xml:space="preserve">Figure </w:t>
      </w:r>
      <w:r>
        <w:rPr>
          <w:b/>
        </w:rPr>
        <w:t>2</w:t>
      </w:r>
      <w:r w:rsidRPr="000B6649">
        <w:rPr>
          <w:b/>
        </w:rPr>
        <w:t xml:space="preserve">S. </w:t>
      </w:r>
      <w:del w:id="421" w:author="Childs, James" w:date="2020-01-07T17:22:00Z">
        <w:r w:rsidR="00413B6F" w:rsidRPr="00EA1DF1" w:rsidDel="000A12A3">
          <w:delText>Distribution of body mass</w:delText>
        </w:r>
        <w:r w:rsidRPr="00EA1DF1" w:rsidDel="000A12A3">
          <w:delText xml:space="preserve"> (top)</w:delText>
        </w:r>
        <w:r w:rsidR="00413B6F" w:rsidRPr="00EA1DF1" w:rsidDel="000A12A3">
          <w:delText xml:space="preserve"> </w:delText>
        </w:r>
        <w:r w:rsidRPr="00EA1DF1" w:rsidDel="000A12A3">
          <w:delText xml:space="preserve">and SMI (bottom) </w:delText>
        </w:r>
        <w:r w:rsidR="00413B6F" w:rsidRPr="00EA1DF1" w:rsidDel="000A12A3">
          <w:delText>of Norway rats by gender</w:delText>
        </w:r>
      </w:del>
      <w:ins w:id="422" w:author="Peterson, Anna Christine" w:date="2019-12-24T09:16:00Z">
        <w:del w:id="423" w:author="Childs, James" w:date="2020-01-07T17:22:00Z">
          <w:r w:rsidR="00A76B79" w:rsidDel="000A12A3">
            <w:delText>sex</w:delText>
          </w:r>
        </w:del>
      </w:ins>
      <w:del w:id="424" w:author="Childs, James" w:date="2020-01-07T17:22:00Z">
        <w:r w:rsidRPr="00EA1DF1" w:rsidDel="000A12A3">
          <w:delText>.</w:delText>
        </w:r>
      </w:del>
      <w:ins w:id="425" w:author="Childs, James" w:date="2020-01-07T17:23:00Z">
        <w:r w:rsidR="000A12A3" w:rsidRPr="000A12A3">
          <w:t xml:space="preserve"> </w:t>
        </w:r>
        <w:r w:rsidR="000A12A3">
          <w:t>D</w:t>
        </w:r>
        <w:r w:rsidR="000A12A3" w:rsidRPr="002D3A0F">
          <w:t xml:space="preserve">stribution of body mass (top) and SMI (bottom) of roof rats by </w:t>
        </w:r>
        <w:r w:rsidR="000A12A3">
          <w:t>sex</w:t>
        </w:r>
        <w:r w:rsidR="000A12A3" w:rsidRPr="00EA1DF1">
          <w:t>.</w:t>
        </w:r>
      </w:ins>
    </w:p>
    <w:p w14:paraId="40CAF880" w14:textId="13B0900C" w:rsidR="00413B6F" w:rsidRDefault="00413B6F" w:rsidP="002D3A0F">
      <w:pPr>
        <w:spacing w:after="0" w:line="240" w:lineRule="auto"/>
      </w:pPr>
    </w:p>
    <w:p w14:paraId="5923CE9A" w14:textId="26357211" w:rsidR="002D3A0F" w:rsidRDefault="002D3A0F" w:rsidP="002D3A0F">
      <w:pPr>
        <w:spacing w:after="0" w:line="240" w:lineRule="auto"/>
      </w:pPr>
    </w:p>
    <w:p w14:paraId="6B65B27E" w14:textId="77777777" w:rsidR="002D3A0F" w:rsidRDefault="002D3A0F" w:rsidP="002D3A0F">
      <w:pPr>
        <w:spacing w:after="0" w:line="240" w:lineRule="auto"/>
      </w:pPr>
    </w:p>
    <w:p w14:paraId="0E503B84" w14:textId="77777777" w:rsidR="002D3A0F" w:rsidRPr="000B6649" w:rsidRDefault="002D3A0F" w:rsidP="002D3A0F">
      <w:pPr>
        <w:spacing w:after="0" w:line="240" w:lineRule="auto"/>
        <w:rPr>
          <w:b/>
        </w:rPr>
      </w:pPr>
    </w:p>
    <w:p w14:paraId="4D1D9653" w14:textId="290BEAC5" w:rsidR="001E154E" w:rsidRDefault="00E472DA" w:rsidP="001E154E">
      <w:commentRangeStart w:id="426"/>
      <w:r>
        <w:rPr>
          <w:noProof/>
        </w:rPr>
        <w:drawing>
          <wp:inline distT="0" distB="0" distL="0" distR="0" wp14:anchorId="493A4442" wp14:editId="4D33A6D8">
            <wp:extent cx="5943600" cy="3348355"/>
            <wp:effectExtent l="0" t="0" r="0" b="4445"/>
            <wp:docPr id="6" name="Picture 6"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N Body mass dist.jpeg"/>
                    <pic:cNvPicPr/>
                  </pic:nvPicPr>
                  <pic:blipFill>
                    <a:blip r:embed="rId16"/>
                    <a:stretch>
                      <a:fillRect/>
                    </a:stretch>
                  </pic:blipFill>
                  <pic:spPr>
                    <a:xfrm>
                      <a:off x="0" y="0"/>
                      <a:ext cx="5943600" cy="3348355"/>
                    </a:xfrm>
                    <a:prstGeom prst="rect">
                      <a:avLst/>
                    </a:prstGeom>
                  </pic:spPr>
                </pic:pic>
              </a:graphicData>
            </a:graphic>
          </wp:inline>
        </w:drawing>
      </w:r>
      <w:commentRangeEnd w:id="426"/>
      <w:r w:rsidR="00A76B79">
        <w:rPr>
          <w:rStyle w:val="CommentReference"/>
          <w:rFonts w:cs="Times New Roman"/>
        </w:rPr>
        <w:commentReference w:id="426"/>
      </w:r>
    </w:p>
    <w:p w14:paraId="031CD6D5" w14:textId="6980239A" w:rsidR="001E154E" w:rsidRDefault="00E472DA" w:rsidP="001E154E">
      <w:r>
        <w:rPr>
          <w:noProof/>
        </w:rPr>
        <w:drawing>
          <wp:inline distT="0" distB="0" distL="0" distR="0" wp14:anchorId="73E2C91F" wp14:editId="23BB1C8B">
            <wp:extent cx="5495925" cy="3419475"/>
            <wp:effectExtent l="0" t="0" r="9525" b="9525"/>
            <wp:docPr id="13" name="Picture 1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N SMI dist.jpeg"/>
                    <pic:cNvPicPr/>
                  </pic:nvPicPr>
                  <pic:blipFill>
                    <a:blip r:embed="rId17"/>
                    <a:stretch>
                      <a:fillRect/>
                    </a:stretch>
                  </pic:blipFill>
                  <pic:spPr>
                    <a:xfrm>
                      <a:off x="0" y="0"/>
                      <a:ext cx="5495925" cy="3419475"/>
                    </a:xfrm>
                    <a:prstGeom prst="rect">
                      <a:avLst/>
                    </a:prstGeom>
                  </pic:spPr>
                </pic:pic>
              </a:graphicData>
            </a:graphic>
          </wp:inline>
        </w:drawing>
      </w:r>
    </w:p>
    <w:p w14:paraId="5160EFD1" w14:textId="752AE1F2" w:rsidR="00104E1C" w:rsidRDefault="00104E1C" w:rsidP="00104E1C"/>
    <w:p w14:paraId="67A7B34F" w14:textId="77777777" w:rsidR="00104E1C" w:rsidRDefault="00104E1C" w:rsidP="00104E1C">
      <w:pPr>
        <w:rPr>
          <w:b/>
        </w:rPr>
      </w:pPr>
    </w:p>
    <w:p w14:paraId="4B886EB0" w14:textId="77777777" w:rsidR="000A12A3" w:rsidRPr="00EA1DF1" w:rsidRDefault="00104E1C" w:rsidP="000A12A3">
      <w:pPr>
        <w:spacing w:after="0" w:line="240" w:lineRule="auto"/>
        <w:rPr>
          <w:ins w:id="427" w:author="Childs, James" w:date="2020-01-07T17:22:00Z"/>
        </w:rPr>
      </w:pPr>
      <w:r w:rsidRPr="00117290">
        <w:rPr>
          <w:b/>
        </w:rPr>
        <w:t xml:space="preserve">Figure </w:t>
      </w:r>
      <w:r>
        <w:rPr>
          <w:b/>
        </w:rPr>
        <w:t>3</w:t>
      </w:r>
      <w:r w:rsidRPr="00117290">
        <w:rPr>
          <w:b/>
        </w:rPr>
        <w:t xml:space="preserve">S. </w:t>
      </w:r>
    </w:p>
    <w:p w14:paraId="7A167B63" w14:textId="77777777" w:rsidR="000A12A3" w:rsidRDefault="000A12A3" w:rsidP="000A12A3">
      <w:pPr>
        <w:spacing w:after="0" w:line="240" w:lineRule="auto"/>
        <w:rPr>
          <w:ins w:id="428" w:author="Childs, James" w:date="2020-01-07T17:22:00Z"/>
        </w:rPr>
      </w:pPr>
      <w:ins w:id="429" w:author="Childs, James" w:date="2020-01-07T17:22:00Z">
        <w:r w:rsidRPr="00EA1DF1">
          <w:t xml:space="preserve">Distribution of body mass (top) and SMI (bottom) of Norway rats by </w:t>
        </w:r>
        <w:r>
          <w:t>sex</w:t>
        </w:r>
        <w:r w:rsidRPr="00EA1DF1">
          <w:t>.</w:t>
        </w:r>
      </w:ins>
    </w:p>
    <w:p w14:paraId="68FABD5E" w14:textId="71845E0B" w:rsidR="00104E1C" w:rsidDel="000A12A3" w:rsidRDefault="00104E1C" w:rsidP="002D3A0F">
      <w:pPr>
        <w:spacing w:after="0"/>
        <w:rPr>
          <w:del w:id="430" w:author="Childs, James" w:date="2020-01-07T17:23:00Z"/>
        </w:rPr>
      </w:pPr>
      <w:del w:id="431" w:author="Childs, James" w:date="2020-01-07T17:22:00Z">
        <w:r w:rsidRPr="002D3A0F" w:rsidDel="000A12A3">
          <w:delText>D</w:delText>
        </w:r>
      </w:del>
      <w:del w:id="432" w:author="Childs, James" w:date="2020-01-07T17:23:00Z">
        <w:r w:rsidRPr="002D3A0F" w:rsidDel="000A12A3">
          <w:delText xml:space="preserve">istribution of body mass </w:delText>
        </w:r>
        <w:r w:rsidR="001D46DF" w:rsidRPr="002D3A0F" w:rsidDel="000A12A3">
          <w:delText xml:space="preserve">(top) and SMI (bottom) </w:delText>
        </w:r>
        <w:r w:rsidRPr="002D3A0F" w:rsidDel="000A12A3">
          <w:delText>of roof rats by gender</w:delText>
        </w:r>
      </w:del>
      <w:ins w:id="433" w:author="Peterson, Anna Christine" w:date="2019-12-24T09:17:00Z">
        <w:del w:id="434" w:author="Childs, James" w:date="2020-01-07T17:23:00Z">
          <w:r w:rsidR="00A76B79" w:rsidDel="000A12A3">
            <w:delText>sex</w:delText>
          </w:r>
        </w:del>
      </w:ins>
      <w:del w:id="435" w:author="Childs, James" w:date="2020-01-07T17:23:00Z">
        <w:r w:rsidRPr="00EA1DF1" w:rsidDel="000A12A3">
          <w:delText>.</w:delText>
        </w:r>
      </w:del>
    </w:p>
    <w:p w14:paraId="577D76F4" w14:textId="44C18F68" w:rsidR="002D3A0F" w:rsidRDefault="002D3A0F" w:rsidP="002D3A0F">
      <w:pPr>
        <w:spacing w:after="0"/>
      </w:pPr>
    </w:p>
    <w:p w14:paraId="50A769BD" w14:textId="77777777" w:rsidR="002D3A0F" w:rsidRDefault="002D3A0F" w:rsidP="002D3A0F">
      <w:pPr>
        <w:spacing w:after="0"/>
      </w:pPr>
    </w:p>
    <w:p w14:paraId="246B09AB" w14:textId="77777777" w:rsidR="002D3A0F" w:rsidRPr="00EA1DF1" w:rsidRDefault="002D3A0F" w:rsidP="00104E1C"/>
    <w:p w14:paraId="763FB71B" w14:textId="3DCDC41B" w:rsidR="00104E1C" w:rsidRDefault="00E472DA" w:rsidP="00104E1C">
      <w:r>
        <w:rPr>
          <w:noProof/>
        </w:rPr>
        <w:drawing>
          <wp:inline distT="0" distB="0" distL="0" distR="0" wp14:anchorId="19E9081E" wp14:editId="5C670D20">
            <wp:extent cx="5943600" cy="3348355"/>
            <wp:effectExtent l="0" t="0" r="0" b="444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R Body mass dist.jpeg"/>
                    <pic:cNvPicPr/>
                  </pic:nvPicPr>
                  <pic:blipFill>
                    <a:blip r:embed="rId18"/>
                    <a:stretch>
                      <a:fillRect/>
                    </a:stretch>
                  </pic:blipFill>
                  <pic:spPr>
                    <a:xfrm>
                      <a:off x="0" y="0"/>
                      <a:ext cx="5943600" cy="3348355"/>
                    </a:xfrm>
                    <a:prstGeom prst="rect">
                      <a:avLst/>
                    </a:prstGeom>
                  </pic:spPr>
                </pic:pic>
              </a:graphicData>
            </a:graphic>
          </wp:inline>
        </w:drawing>
      </w:r>
    </w:p>
    <w:p w14:paraId="45110E7A" w14:textId="30552CDB" w:rsidR="001D46DF" w:rsidRDefault="00E472DA" w:rsidP="001E154E">
      <w:r>
        <w:rPr>
          <w:noProof/>
        </w:rPr>
        <w:lastRenderedPageBreak/>
        <w:drawing>
          <wp:inline distT="0" distB="0" distL="0" distR="0" wp14:anchorId="4EA6A333" wp14:editId="0D8F192F">
            <wp:extent cx="5495925" cy="3419475"/>
            <wp:effectExtent l="0" t="0" r="9525" b="9525"/>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R SMI dist.jpeg"/>
                    <pic:cNvPicPr/>
                  </pic:nvPicPr>
                  <pic:blipFill>
                    <a:blip r:embed="rId19"/>
                    <a:stretch>
                      <a:fillRect/>
                    </a:stretch>
                  </pic:blipFill>
                  <pic:spPr>
                    <a:xfrm>
                      <a:off x="0" y="0"/>
                      <a:ext cx="5495925" cy="3419475"/>
                    </a:xfrm>
                    <a:prstGeom prst="rect">
                      <a:avLst/>
                    </a:prstGeom>
                  </pic:spPr>
                </pic:pic>
              </a:graphicData>
            </a:graphic>
          </wp:inline>
        </w:drawing>
      </w:r>
    </w:p>
    <w:p w14:paraId="33D3E486" w14:textId="6DDE22EE" w:rsidR="003A05BC" w:rsidRDefault="003A05BC" w:rsidP="001E154E"/>
    <w:p w14:paraId="5C419394" w14:textId="5DC5162B" w:rsidR="001E154E" w:rsidRDefault="001D46DF" w:rsidP="002D3A0F">
      <w:pPr>
        <w:spacing w:after="0" w:line="240" w:lineRule="auto"/>
      </w:pPr>
      <w:r w:rsidRPr="00117290">
        <w:rPr>
          <w:b/>
        </w:rPr>
        <w:t xml:space="preserve">Figure </w:t>
      </w:r>
      <w:r>
        <w:rPr>
          <w:b/>
        </w:rPr>
        <w:t>4</w:t>
      </w:r>
      <w:r w:rsidRPr="00117290">
        <w:rPr>
          <w:b/>
        </w:rPr>
        <w:t>S</w:t>
      </w:r>
      <w:r>
        <w:t xml:space="preserve">. </w:t>
      </w:r>
      <w:r w:rsidRPr="002D3A0F">
        <w:t xml:space="preserve">Body mass </w:t>
      </w:r>
      <w:r w:rsidR="001E154E" w:rsidRPr="002D3A0F">
        <w:t xml:space="preserve">of </w:t>
      </w:r>
      <w:r w:rsidRPr="002D3A0F">
        <w:t xml:space="preserve">Norway and </w:t>
      </w:r>
      <w:r w:rsidR="001E154E" w:rsidRPr="002D3A0F">
        <w:t xml:space="preserve">roof rats by </w:t>
      </w:r>
      <w:r w:rsidRPr="002D3A0F">
        <w:t>trapping area.</w:t>
      </w:r>
      <w:r w:rsidR="001E154E">
        <w:t xml:space="preserve"> Roof rats in the natural area had a higher body mass than </w:t>
      </w:r>
      <w:r>
        <w:t xml:space="preserve">roof </w:t>
      </w:r>
      <w:r w:rsidR="001E154E">
        <w:t>rats in the Bywater, the Lower 9</w:t>
      </w:r>
      <w:r w:rsidR="001E154E" w:rsidRPr="007D14CD">
        <w:rPr>
          <w:vertAlign w:val="superscript"/>
        </w:rPr>
        <w:t>th</w:t>
      </w:r>
      <w:r w:rsidR="001E154E">
        <w:t xml:space="preserve"> and the Upper 9</w:t>
      </w:r>
      <w:r w:rsidR="001E154E" w:rsidRPr="007D14CD">
        <w:rPr>
          <w:vertAlign w:val="superscript"/>
        </w:rPr>
        <w:t>th</w:t>
      </w:r>
      <w:r w:rsidR="001E154E">
        <w:t xml:space="preserve"> ward.</w:t>
      </w:r>
    </w:p>
    <w:p w14:paraId="6CF04CAE" w14:textId="6B4E5B14" w:rsidR="002D3A0F" w:rsidRDefault="002D3A0F" w:rsidP="002D3A0F">
      <w:pPr>
        <w:spacing w:after="0" w:line="240" w:lineRule="auto"/>
      </w:pPr>
    </w:p>
    <w:p w14:paraId="3808F3CB" w14:textId="77777777" w:rsidR="002D3A0F" w:rsidRDefault="002D3A0F" w:rsidP="002D3A0F">
      <w:pPr>
        <w:spacing w:after="0" w:line="240" w:lineRule="auto"/>
      </w:pPr>
    </w:p>
    <w:p w14:paraId="706532C7" w14:textId="77777777" w:rsidR="002D3A0F" w:rsidRDefault="002D3A0F" w:rsidP="002D3A0F">
      <w:pPr>
        <w:spacing w:after="0" w:line="240" w:lineRule="auto"/>
      </w:pPr>
    </w:p>
    <w:p w14:paraId="5AC77187" w14:textId="36D42476" w:rsidR="001E154E" w:rsidRDefault="00F06419" w:rsidP="001E154E">
      <w:r>
        <w:rPr>
          <w:noProof/>
        </w:rPr>
        <w:drawing>
          <wp:inline distT="0" distB="0" distL="0" distR="0" wp14:anchorId="03879FB5" wp14:editId="5A3D42F0">
            <wp:extent cx="5943600" cy="3348355"/>
            <wp:effectExtent l="0" t="0" r="0" b="444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ight by Nghb.jpeg"/>
                    <pic:cNvPicPr/>
                  </pic:nvPicPr>
                  <pic:blipFill>
                    <a:blip r:embed="rId20"/>
                    <a:stretch>
                      <a:fillRect/>
                    </a:stretch>
                  </pic:blipFill>
                  <pic:spPr>
                    <a:xfrm>
                      <a:off x="0" y="0"/>
                      <a:ext cx="5943600" cy="3348355"/>
                    </a:xfrm>
                    <a:prstGeom prst="rect">
                      <a:avLst/>
                    </a:prstGeom>
                  </pic:spPr>
                </pic:pic>
              </a:graphicData>
            </a:graphic>
          </wp:inline>
        </w:drawing>
      </w:r>
    </w:p>
    <w:p w14:paraId="428E02E0" w14:textId="77777777" w:rsidR="001D46DF" w:rsidRDefault="001D46DF"/>
    <w:p w14:paraId="27E84FFB" w14:textId="77777777" w:rsidR="001D46DF" w:rsidRDefault="001D46DF"/>
    <w:p w14:paraId="32427350" w14:textId="77777777" w:rsidR="001D46DF" w:rsidRDefault="001D46DF"/>
    <w:p w14:paraId="6C7002BA" w14:textId="77777777" w:rsidR="001D46DF" w:rsidRDefault="001D46DF"/>
    <w:p w14:paraId="1B2D037E" w14:textId="77777777" w:rsidR="001D46DF" w:rsidRDefault="001D46DF"/>
    <w:p w14:paraId="40378DBC" w14:textId="77777777" w:rsidR="001D46DF" w:rsidRDefault="001D46DF"/>
    <w:p w14:paraId="4FD5C5A7" w14:textId="77777777" w:rsidR="001D46DF" w:rsidRDefault="001D46DF"/>
    <w:p w14:paraId="25FE7614" w14:textId="77777777" w:rsidR="001D46DF" w:rsidRDefault="001D46DF"/>
    <w:p w14:paraId="4F534EDA" w14:textId="77777777" w:rsidR="001D46DF" w:rsidRDefault="001D46DF"/>
    <w:p w14:paraId="72B363D1" w14:textId="77777777" w:rsidR="001D46DF" w:rsidRDefault="001D46DF"/>
    <w:p w14:paraId="5CF44129" w14:textId="77777777" w:rsidR="001D46DF" w:rsidRDefault="001D46DF"/>
    <w:p w14:paraId="270987F0" w14:textId="77777777" w:rsidR="001D46DF" w:rsidRDefault="001D46DF"/>
    <w:p w14:paraId="4666D86D" w14:textId="77777777" w:rsidR="001D46DF" w:rsidRDefault="001D46DF"/>
    <w:p w14:paraId="0DDBA946" w14:textId="77777777" w:rsidR="001D46DF" w:rsidRDefault="001D46DF"/>
    <w:p w14:paraId="53FA3A5B" w14:textId="0CD9C90B" w:rsidR="008B30F9" w:rsidRDefault="00493CFC" w:rsidP="002D3A0F">
      <w:pPr>
        <w:spacing w:after="0" w:line="240" w:lineRule="auto"/>
      </w:pPr>
      <w:r w:rsidRPr="00F06419">
        <w:rPr>
          <w:b/>
        </w:rPr>
        <w:t>Figure</w:t>
      </w:r>
      <w:r w:rsidR="001D46DF" w:rsidRPr="00F06419">
        <w:rPr>
          <w:b/>
        </w:rPr>
        <w:t xml:space="preserve"> 5S</w:t>
      </w:r>
      <w:r>
        <w:t xml:space="preserve">. </w:t>
      </w:r>
      <w:r w:rsidR="00B04D8B" w:rsidRPr="002D3A0F">
        <w:t xml:space="preserve">SMI of </w:t>
      </w:r>
      <w:r w:rsidR="001D46DF" w:rsidRPr="002D3A0F">
        <w:t xml:space="preserve">Norway rats and roof </w:t>
      </w:r>
      <w:r w:rsidR="00B04D8B" w:rsidRPr="002D3A0F">
        <w:t xml:space="preserve">rats by </w:t>
      </w:r>
      <w:r w:rsidR="001D46DF" w:rsidRPr="002D3A0F">
        <w:t>trapping area</w:t>
      </w:r>
      <w:r w:rsidRPr="00EA1DF1">
        <w:t>.</w:t>
      </w:r>
      <w:r>
        <w:t xml:space="preserve"> Norway rats have a higher SMI than roof rats.</w:t>
      </w:r>
    </w:p>
    <w:p w14:paraId="1A025363" w14:textId="4B2A2E4F" w:rsidR="002D3A0F" w:rsidRDefault="002D3A0F" w:rsidP="002D3A0F">
      <w:pPr>
        <w:spacing w:after="0" w:line="240" w:lineRule="auto"/>
      </w:pPr>
    </w:p>
    <w:p w14:paraId="2C3F5F7F" w14:textId="77777777" w:rsidR="002D3A0F" w:rsidRDefault="002D3A0F" w:rsidP="002D3A0F">
      <w:pPr>
        <w:spacing w:after="0" w:line="240" w:lineRule="auto"/>
      </w:pPr>
    </w:p>
    <w:p w14:paraId="18B620E7" w14:textId="77777777" w:rsidR="002D3A0F" w:rsidRDefault="002D3A0F" w:rsidP="002D3A0F">
      <w:pPr>
        <w:spacing w:after="0" w:line="240" w:lineRule="auto"/>
      </w:pPr>
    </w:p>
    <w:p w14:paraId="7C9DE818" w14:textId="39620071" w:rsidR="00B04D8B" w:rsidRDefault="00F06419">
      <w:r>
        <w:rPr>
          <w:noProof/>
        </w:rPr>
        <w:drawing>
          <wp:inline distT="0" distB="0" distL="0" distR="0" wp14:anchorId="7FB7BD0C" wp14:editId="19B6281F">
            <wp:extent cx="5943600" cy="3348355"/>
            <wp:effectExtent l="0" t="0" r="0" b="444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MI by Nghbr &amp; Sp.jpeg"/>
                    <pic:cNvPicPr/>
                  </pic:nvPicPr>
                  <pic:blipFill>
                    <a:blip r:embed="rId21"/>
                    <a:stretch>
                      <a:fillRect/>
                    </a:stretch>
                  </pic:blipFill>
                  <pic:spPr>
                    <a:xfrm>
                      <a:off x="0" y="0"/>
                      <a:ext cx="5943600" cy="3348355"/>
                    </a:xfrm>
                    <a:prstGeom prst="rect">
                      <a:avLst/>
                    </a:prstGeom>
                  </pic:spPr>
                </pic:pic>
              </a:graphicData>
            </a:graphic>
          </wp:inline>
        </w:drawing>
      </w:r>
    </w:p>
    <w:p w14:paraId="7857EE75" w14:textId="77777777" w:rsidR="001D46DF" w:rsidRDefault="001D46DF" w:rsidP="001D46DF">
      <w:pPr>
        <w:rPr>
          <w:b/>
        </w:rPr>
      </w:pPr>
    </w:p>
    <w:p w14:paraId="2CDABF07" w14:textId="77777777" w:rsidR="001D46DF" w:rsidRDefault="001D46DF" w:rsidP="001D46DF">
      <w:pPr>
        <w:rPr>
          <w:b/>
        </w:rPr>
      </w:pPr>
    </w:p>
    <w:p w14:paraId="45767E14" w14:textId="77777777" w:rsidR="001D46DF" w:rsidRDefault="001D46DF" w:rsidP="001D46DF">
      <w:pPr>
        <w:rPr>
          <w:b/>
        </w:rPr>
      </w:pPr>
    </w:p>
    <w:p w14:paraId="3367E8E4" w14:textId="77777777" w:rsidR="001D46DF" w:rsidRDefault="001D46DF" w:rsidP="001D46DF">
      <w:pPr>
        <w:rPr>
          <w:b/>
        </w:rPr>
      </w:pPr>
    </w:p>
    <w:p w14:paraId="1F7CD4F2" w14:textId="77777777" w:rsidR="001D46DF" w:rsidRDefault="001D46DF" w:rsidP="001D46DF">
      <w:pPr>
        <w:rPr>
          <w:b/>
        </w:rPr>
      </w:pPr>
    </w:p>
    <w:p w14:paraId="69B643CE" w14:textId="77777777" w:rsidR="001D46DF" w:rsidRDefault="001D46DF" w:rsidP="001D46DF">
      <w:pPr>
        <w:rPr>
          <w:b/>
        </w:rPr>
      </w:pPr>
    </w:p>
    <w:p w14:paraId="577F3602" w14:textId="77777777" w:rsidR="001D46DF" w:rsidRDefault="001D46DF" w:rsidP="001D46DF">
      <w:pPr>
        <w:rPr>
          <w:b/>
        </w:rPr>
      </w:pPr>
    </w:p>
    <w:p w14:paraId="7C7ECAB6" w14:textId="77777777" w:rsidR="001D46DF" w:rsidRDefault="001D46DF" w:rsidP="001D46DF">
      <w:pPr>
        <w:rPr>
          <w:b/>
        </w:rPr>
      </w:pPr>
    </w:p>
    <w:p w14:paraId="7988A0CA" w14:textId="77777777" w:rsidR="001D46DF" w:rsidRDefault="001D46DF" w:rsidP="001D46DF">
      <w:pPr>
        <w:rPr>
          <w:b/>
        </w:rPr>
      </w:pPr>
    </w:p>
    <w:p w14:paraId="6608C98D" w14:textId="77777777" w:rsidR="001D46DF" w:rsidRDefault="001D46DF" w:rsidP="001D46DF">
      <w:pPr>
        <w:rPr>
          <w:b/>
        </w:rPr>
      </w:pPr>
    </w:p>
    <w:p w14:paraId="42ADFCDA" w14:textId="77777777" w:rsidR="001D46DF" w:rsidRDefault="001D46DF" w:rsidP="001D46DF">
      <w:pPr>
        <w:rPr>
          <w:b/>
        </w:rPr>
      </w:pPr>
    </w:p>
    <w:p w14:paraId="0B8E3541" w14:textId="77777777" w:rsidR="001D46DF" w:rsidRDefault="001D46DF" w:rsidP="001D46DF">
      <w:pPr>
        <w:rPr>
          <w:b/>
        </w:rPr>
      </w:pPr>
    </w:p>
    <w:p w14:paraId="05EA44F4" w14:textId="77777777" w:rsidR="001D46DF" w:rsidRDefault="001D46DF" w:rsidP="001D46DF">
      <w:pPr>
        <w:rPr>
          <w:b/>
        </w:rPr>
      </w:pPr>
    </w:p>
    <w:p w14:paraId="42B2E050" w14:textId="77777777" w:rsidR="001D46DF" w:rsidRDefault="001D46DF" w:rsidP="001D46DF">
      <w:pPr>
        <w:rPr>
          <w:b/>
        </w:rPr>
      </w:pPr>
    </w:p>
    <w:p w14:paraId="47FCFB1E" w14:textId="5AB4DBE2" w:rsidR="001D46DF" w:rsidRDefault="001D46DF" w:rsidP="002D3A0F">
      <w:pPr>
        <w:spacing w:after="0" w:line="240" w:lineRule="auto"/>
      </w:pPr>
      <w:r w:rsidRPr="00117290">
        <w:rPr>
          <w:b/>
        </w:rPr>
        <w:t xml:space="preserve">Figure </w:t>
      </w:r>
      <w:r>
        <w:rPr>
          <w:b/>
        </w:rPr>
        <w:t>6</w:t>
      </w:r>
      <w:r w:rsidRPr="00117290">
        <w:rPr>
          <w:b/>
        </w:rPr>
        <w:t>S</w:t>
      </w:r>
      <w:r>
        <w:t xml:space="preserve">. </w:t>
      </w:r>
      <w:r w:rsidRPr="002D3A0F">
        <w:t>Age distribution of Norway rats (top) and roof rats (bottom) by season and year of trapping</w:t>
      </w:r>
      <w:r w:rsidRPr="00EA1DF1">
        <w:t>.</w:t>
      </w:r>
    </w:p>
    <w:p w14:paraId="67644943" w14:textId="1DD744E5" w:rsidR="002D3A0F" w:rsidRDefault="002D3A0F" w:rsidP="002D3A0F">
      <w:pPr>
        <w:spacing w:after="0" w:line="240" w:lineRule="auto"/>
      </w:pPr>
    </w:p>
    <w:p w14:paraId="667AB837" w14:textId="420BC427" w:rsidR="002D3A0F" w:rsidRDefault="002D3A0F" w:rsidP="002D3A0F">
      <w:pPr>
        <w:spacing w:after="0" w:line="240" w:lineRule="auto"/>
      </w:pPr>
    </w:p>
    <w:p w14:paraId="5870D872" w14:textId="77777777" w:rsidR="002D3A0F" w:rsidRPr="00EA1DF1" w:rsidRDefault="002D3A0F" w:rsidP="001D46DF"/>
    <w:p w14:paraId="4F3A8F88" w14:textId="1DC06847" w:rsidR="001D46DF" w:rsidRDefault="004F4E52" w:rsidP="001D46DF">
      <w:commentRangeStart w:id="436"/>
      <w:r>
        <w:rPr>
          <w:noProof/>
        </w:rPr>
        <w:drawing>
          <wp:inline distT="0" distB="0" distL="0" distR="0" wp14:anchorId="796D1EF7" wp14:editId="54832EB6">
            <wp:extent cx="5943600" cy="3348355"/>
            <wp:effectExtent l="0" t="0" r="0" b="444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N Age count by season-Year.jpeg"/>
                    <pic:cNvPicPr/>
                  </pic:nvPicPr>
                  <pic:blipFill>
                    <a:blip r:embed="rId22"/>
                    <a:stretch>
                      <a:fillRect/>
                    </a:stretch>
                  </pic:blipFill>
                  <pic:spPr>
                    <a:xfrm>
                      <a:off x="0" y="0"/>
                      <a:ext cx="5943600" cy="3348355"/>
                    </a:xfrm>
                    <a:prstGeom prst="rect">
                      <a:avLst/>
                    </a:prstGeom>
                  </pic:spPr>
                </pic:pic>
              </a:graphicData>
            </a:graphic>
          </wp:inline>
        </w:drawing>
      </w:r>
      <w:commentRangeEnd w:id="436"/>
      <w:r w:rsidR="00E425E4">
        <w:rPr>
          <w:rStyle w:val="CommentReference"/>
          <w:rFonts w:cs="Times New Roman"/>
        </w:rPr>
        <w:commentReference w:id="436"/>
      </w:r>
    </w:p>
    <w:p w14:paraId="14A121E3" w14:textId="4B0C451D" w:rsidR="001D46DF" w:rsidRDefault="004F4E52" w:rsidP="001D46DF">
      <w:r>
        <w:rPr>
          <w:noProof/>
        </w:rPr>
        <w:lastRenderedPageBreak/>
        <w:drawing>
          <wp:inline distT="0" distB="0" distL="0" distR="0" wp14:anchorId="30C43D3B" wp14:editId="01E1EE22">
            <wp:extent cx="5943600" cy="3348355"/>
            <wp:effectExtent l="0" t="0" r="0" b="444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R Age count by season-Year.jpeg"/>
                    <pic:cNvPicPr/>
                  </pic:nvPicPr>
                  <pic:blipFill>
                    <a:blip r:embed="rId23"/>
                    <a:stretch>
                      <a:fillRect/>
                    </a:stretch>
                  </pic:blipFill>
                  <pic:spPr>
                    <a:xfrm>
                      <a:off x="0" y="0"/>
                      <a:ext cx="5943600" cy="3348355"/>
                    </a:xfrm>
                    <a:prstGeom prst="rect">
                      <a:avLst/>
                    </a:prstGeom>
                  </pic:spPr>
                </pic:pic>
              </a:graphicData>
            </a:graphic>
          </wp:inline>
        </w:drawing>
      </w:r>
    </w:p>
    <w:p w14:paraId="049DADE7" w14:textId="1BC9D811" w:rsidR="001D46DF" w:rsidRDefault="001D46DF" w:rsidP="001D46DF"/>
    <w:p w14:paraId="1B067626" w14:textId="39C71C86" w:rsidR="003664B0" w:rsidRDefault="003664B0">
      <w:pPr>
        <w:rPr>
          <w:b/>
        </w:rPr>
      </w:pPr>
    </w:p>
    <w:sectPr w:rsidR="003664B0" w:rsidSect="00193B4B">
      <w:footerReference w:type="default" r:id="rId24"/>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 w:author="Childs, James" w:date="2020-01-07T17:23:00Z" w:initials="CJ">
    <w:p w14:paraId="39C64929" w14:textId="0FA666C7" w:rsidR="00DB6C14" w:rsidRDefault="00DB6C14">
      <w:pPr>
        <w:pStyle w:val="CommentText"/>
      </w:pPr>
      <w:r>
        <w:rPr>
          <w:rStyle w:val="CommentReference"/>
        </w:rPr>
        <w:annotationRef/>
      </w:r>
      <w:r>
        <w:t>I suggest putting metrics for roof rats before norways throughout-as this was the most numerous-- I have suggested a few places in this edit</w:t>
      </w:r>
    </w:p>
  </w:comment>
  <w:comment w:id="11" w:author="Peterson, Anna Christine" w:date="2019-12-24T09:37:00Z" w:initials="PAC">
    <w:p w14:paraId="379DB08E" w14:textId="04D0E7F3" w:rsidR="00DB6C14" w:rsidRDefault="00DB6C14">
      <w:pPr>
        <w:pStyle w:val="CommentText"/>
      </w:pPr>
      <w:r>
        <w:rPr>
          <w:rStyle w:val="CommentReference"/>
        </w:rPr>
        <w:annotationRef/>
      </w:r>
      <w:r>
        <w:t>This seems a bit misleading to lead with discussions of disease within the very first sentence of the abstract. From this, it sounds like this will be about pathogens or disease. I would lead as to be more about disasters and recover. Pathogens are only even tangentially mentioned in the discussion, while most of the discussion is focused on post-disaster recovery. I would be sure that the abstract reflects that viewpoint rather than one focused on pathogens.</w:t>
      </w:r>
    </w:p>
  </w:comment>
  <w:comment w:id="26" w:author="jamieechilds@gmail.com" w:date="2020-01-05T11:31:00Z" w:initials="j">
    <w:p w14:paraId="6AD6D6DE" w14:textId="4EFDFD9B" w:rsidR="00DB6C14" w:rsidRDefault="00DB6C14">
      <w:pPr>
        <w:pStyle w:val="CommentText"/>
      </w:pPr>
      <w:r>
        <w:rPr>
          <w:rStyle w:val="CommentReference"/>
        </w:rPr>
        <w:annotationRef/>
      </w:r>
    </w:p>
  </w:comment>
  <w:comment w:id="34" w:author="jamieechilds@gmail.com" w:date="2020-01-05T11:25:00Z" w:initials="j">
    <w:p w14:paraId="4F7C01CE" w14:textId="4CB15DE1" w:rsidR="00DB6C14" w:rsidRDefault="00DB6C14">
      <w:pPr>
        <w:pStyle w:val="CommentText"/>
      </w:pPr>
      <w:r>
        <w:rPr>
          <w:rStyle w:val="CommentReference"/>
        </w:rPr>
        <w:annotationRef/>
      </w:r>
      <w:r>
        <w:t>You sometimes use both terms</w:t>
      </w:r>
    </w:p>
  </w:comment>
  <w:comment w:id="46" w:author="jamieechilds@gmail.com" w:date="2020-01-05T11:27:00Z" w:initials="j">
    <w:p w14:paraId="5AD54043" w14:textId="6E6A7FBA" w:rsidR="00DB6C14" w:rsidRDefault="00DB6C14">
      <w:pPr>
        <w:pStyle w:val="CommentText"/>
      </w:pPr>
      <w:r>
        <w:rPr>
          <w:rStyle w:val="CommentReference"/>
        </w:rPr>
        <w:annotationRef/>
      </w:r>
      <w:r>
        <w:t xml:space="preserve">In results </w:t>
      </w:r>
      <w:r>
        <w:rPr>
          <w:rFonts w:cstheme="majorBidi"/>
          <w:color w:val="000000"/>
        </w:rPr>
        <w:t>A</w:t>
      </w:r>
      <w:r w:rsidRPr="00B67B1F">
        <w:rPr>
          <w:rFonts w:cstheme="majorBidi"/>
          <w:color w:val="000000"/>
        </w:rPr>
        <w:t xml:space="preserve"> total of 94</w:t>
      </w:r>
      <w:r>
        <w:rPr>
          <w:rFonts w:cstheme="majorBidi"/>
          <w:color w:val="000000"/>
        </w:rPr>
        <w:t>3</w:t>
      </w:r>
      <w:r w:rsidRPr="00B67B1F">
        <w:rPr>
          <w:rFonts w:cstheme="majorBidi"/>
          <w:color w:val="000000"/>
        </w:rPr>
        <w:t xml:space="preserve"> rats </w:t>
      </w:r>
      <w:r>
        <w:rPr>
          <w:rFonts w:cstheme="majorBidi"/>
          <w:color w:val="000000"/>
        </w:rPr>
        <w:t>(Norway rats, n = 314; roof rats, n = 629) doesn’t</w:t>
      </w:r>
      <w:r>
        <w:t xml:space="preserve"> add up to 944 total</w:t>
      </w:r>
    </w:p>
  </w:comment>
  <w:comment w:id="57" w:author="jamieechilds@gmail.com" w:date="2020-01-05T11:29:00Z" w:initials="j">
    <w:p w14:paraId="427E2214" w14:textId="688F1EA0" w:rsidR="00DB6C14" w:rsidRDefault="00DB6C14">
      <w:pPr>
        <w:pStyle w:val="CommentText"/>
      </w:pPr>
      <w:r>
        <w:rPr>
          <w:rStyle w:val="CommentReference"/>
        </w:rPr>
        <w:annotationRef/>
      </w:r>
      <w:r>
        <w:t>Include values?</w:t>
      </w:r>
    </w:p>
  </w:comment>
  <w:comment w:id="63" w:author="Peterson, Anna Christine" w:date="2019-12-24T09:30:00Z" w:initials="PAC">
    <w:p w14:paraId="7BD4F9DF" w14:textId="469FAFB5" w:rsidR="00DB6C14" w:rsidRDefault="00DB6C14">
      <w:pPr>
        <w:pStyle w:val="CommentText"/>
      </w:pPr>
      <w:r>
        <w:rPr>
          <w:rStyle w:val="CommentReference"/>
        </w:rPr>
        <w:annotationRef/>
      </w:r>
      <w:r>
        <w:t>What is your measure of fitness? It is mentioned here like it is a major component of the paper, but it is not defined or clearly discussed in the discussion.</w:t>
      </w:r>
    </w:p>
  </w:comment>
  <w:comment w:id="64" w:author="Peterson, Anna Christine" w:date="2019-12-24T09:41:00Z" w:initials="PAC">
    <w:p w14:paraId="3DE84308" w14:textId="78C9A881" w:rsidR="00DB6C14" w:rsidRDefault="00DB6C14">
      <w:pPr>
        <w:pStyle w:val="CommentText"/>
      </w:pPr>
      <w:r>
        <w:rPr>
          <w:rStyle w:val="CommentReference"/>
        </w:rPr>
        <w:annotationRef/>
      </w:r>
      <w:r>
        <w:t>This introduction is heavily focused on post-disaster disease risk, but this isn’t clearly reflected in the discussion.</w:t>
      </w:r>
    </w:p>
  </w:comment>
  <w:comment w:id="166" w:author="jamieechilds@gmail.com" w:date="2020-01-03T08:32:00Z" w:initials="j">
    <w:p w14:paraId="2A56B4D8" w14:textId="730B0882" w:rsidR="00DB6C14" w:rsidRDefault="00DB6C14">
      <w:pPr>
        <w:pStyle w:val="CommentText"/>
      </w:pPr>
      <w:r>
        <w:rPr>
          <w:rStyle w:val="CommentReference"/>
        </w:rPr>
        <w:annotationRef/>
      </w:r>
      <w:r>
        <w:t xml:space="preserve">You should mention lepto in Mumbai, Philipines etc with severe flooding. There are some good reviews </w:t>
      </w:r>
    </w:p>
  </w:comment>
  <w:comment w:id="167" w:author="Peterson, Anna Christine" w:date="2019-12-24T09:40:00Z" w:initials="PAC">
    <w:p w14:paraId="763DB32E" w14:textId="4ABB6349" w:rsidR="00DB6C14" w:rsidRDefault="00DB6C14">
      <w:pPr>
        <w:pStyle w:val="CommentText"/>
      </w:pPr>
      <w:r>
        <w:rPr>
          <w:rStyle w:val="CommentReference"/>
        </w:rPr>
        <w:annotationRef/>
      </w:r>
      <w:r>
        <w:t>Citations needed</w:t>
      </w:r>
    </w:p>
  </w:comment>
  <w:comment w:id="169" w:author="Peterson, Anna Christine" w:date="2019-12-24T09:41:00Z" w:initials="PAC">
    <w:p w14:paraId="397AB068" w14:textId="32CE5954" w:rsidR="00DB6C14" w:rsidRDefault="00DB6C14">
      <w:pPr>
        <w:pStyle w:val="CommentText"/>
      </w:pPr>
      <w:r>
        <w:rPr>
          <w:rStyle w:val="CommentReference"/>
        </w:rPr>
        <w:annotationRef/>
      </w:r>
    </w:p>
  </w:comment>
  <w:comment w:id="196" w:author="jamieechilds@gmail.com" w:date="2020-01-05T08:19:00Z" w:initials="j">
    <w:p w14:paraId="070BC15B" w14:textId="1EFF0DAA" w:rsidR="00DB6C14" w:rsidRDefault="00DB6C14">
      <w:pPr>
        <w:pStyle w:val="CommentText"/>
      </w:pPr>
      <w:r>
        <w:rPr>
          <w:rStyle w:val="CommentReference"/>
        </w:rPr>
        <w:annotationRef/>
      </w:r>
      <w:r>
        <w:t>This paragraph is really belongs in discussion</w:t>
      </w:r>
    </w:p>
  </w:comment>
  <w:comment w:id="202" w:author="jamieechilds@gmail.com" w:date="2020-01-05T11:02:00Z" w:initials="j">
    <w:p w14:paraId="497BCEA7" w14:textId="190C2A4F" w:rsidR="00DB6C14" w:rsidRDefault="00DB6C14">
      <w:pPr>
        <w:pStyle w:val="CommentText"/>
      </w:pPr>
      <w:r>
        <w:rPr>
          <w:rStyle w:val="CommentReference"/>
        </w:rPr>
        <w:annotationRef/>
      </w:r>
      <w:r>
        <w:t>Accentuated?</w:t>
      </w:r>
    </w:p>
  </w:comment>
  <w:comment w:id="215" w:author="Peterson, Anna Christine" w:date="2019-12-24T08:51:00Z" w:initials="PAC">
    <w:p w14:paraId="7F5C2C0A" w14:textId="1A78DF19" w:rsidR="00DB6C14" w:rsidRDefault="00DB6C14">
      <w:pPr>
        <w:pStyle w:val="CommentText"/>
      </w:pPr>
      <w:r>
        <w:rPr>
          <w:rStyle w:val="CommentReference"/>
        </w:rPr>
        <w:annotationRef/>
      </w:r>
      <w:r>
        <w:t>Generalized mixed model?</w:t>
      </w:r>
    </w:p>
  </w:comment>
  <w:comment w:id="228" w:author="Peterson, Anna Christine" w:date="2019-12-24T08:56:00Z" w:initials="PAC">
    <w:p w14:paraId="38CAADD6" w14:textId="77FA537F" w:rsidR="00DB6C14" w:rsidRDefault="00DB6C14">
      <w:pPr>
        <w:pStyle w:val="CommentText"/>
      </w:pPr>
      <w:r>
        <w:rPr>
          <w:rStyle w:val="CommentReference"/>
        </w:rPr>
        <w:annotationRef/>
      </w:r>
      <w:r>
        <w:t>Why did you log transform if you are using a generalized model? If the log-transformation was to make things normal, then you can used a linear model (gaussian distribution). What distribution did you use for the glm models to predict SMI and body mass?.</w:t>
      </w:r>
    </w:p>
  </w:comment>
  <w:comment w:id="227" w:author="Peterson, Anna Christine" w:date="2019-12-24T08:54:00Z" w:initials="PAC">
    <w:p w14:paraId="3E486E93" w14:textId="41536632" w:rsidR="00DB6C14" w:rsidRDefault="00DB6C14">
      <w:pPr>
        <w:pStyle w:val="CommentText"/>
      </w:pPr>
      <w:r>
        <w:rPr>
          <w:rStyle w:val="CommentReference"/>
        </w:rPr>
        <w:annotationRef/>
      </w:r>
      <w:r>
        <w:t>Did you use long-transformed estimates to complete your ANOVAs and t-tests?</w:t>
      </w:r>
    </w:p>
  </w:comment>
  <w:comment w:id="234" w:author="Peterson, Anna Christine" w:date="2019-12-24T08:57:00Z" w:initials="PAC">
    <w:p w14:paraId="0AE4C17B" w14:textId="710AE323" w:rsidR="00DB6C14" w:rsidRDefault="00DB6C14">
      <w:pPr>
        <w:pStyle w:val="CommentText"/>
      </w:pPr>
      <w:r>
        <w:rPr>
          <w:rStyle w:val="CommentReference"/>
        </w:rPr>
        <w:annotationRef/>
      </w:r>
      <w:r>
        <w:t>Is this occupancy as determined by the occupancy modelling?</w:t>
      </w:r>
    </w:p>
  </w:comment>
  <w:comment w:id="235" w:author="jamieechilds@gmail.com" w:date="2020-01-05T11:23:00Z" w:initials="j">
    <w:p w14:paraId="33969DA0" w14:textId="7C4C62B2" w:rsidR="00DB6C14" w:rsidRDefault="00DB6C14">
      <w:pPr>
        <w:pStyle w:val="CommentText"/>
      </w:pPr>
      <w:r>
        <w:rPr>
          <w:rStyle w:val="CommentReference"/>
        </w:rPr>
        <w:annotationRef/>
      </w:r>
      <w:r>
        <w:t>A brief explanation of meaning needed</w:t>
      </w:r>
    </w:p>
  </w:comment>
  <w:comment w:id="296" w:author="Childs, James" w:date="2020-01-08T13:46:00Z" w:initials="CJ">
    <w:p w14:paraId="14F2708B" w14:textId="0B755DF0" w:rsidR="00DB6C14" w:rsidRDefault="00DB6C14">
      <w:pPr>
        <w:pStyle w:val="CommentText"/>
      </w:pPr>
      <w:r>
        <w:rPr>
          <w:rStyle w:val="CommentReference"/>
        </w:rPr>
        <w:annotationRef/>
      </w:r>
      <w:r>
        <w:t>Correct?</w:t>
      </w:r>
    </w:p>
  </w:comment>
  <w:comment w:id="309" w:author="Peterson, Anna Christine" w:date="2019-12-24T09:02:00Z" w:initials="PAC">
    <w:p w14:paraId="383DE71B" w14:textId="5E1AC0F5" w:rsidR="00DB6C14" w:rsidRDefault="00DB6C14">
      <w:pPr>
        <w:pStyle w:val="CommentText"/>
      </w:pPr>
      <w:r>
        <w:rPr>
          <w:rStyle w:val="CommentReference"/>
        </w:rPr>
        <w:annotationRef/>
      </w:r>
      <w:r>
        <w:t>citation</w:t>
      </w:r>
    </w:p>
  </w:comment>
  <w:comment w:id="310" w:author="jamieechilds@gmail.com" w:date="2020-01-05T12:09:00Z" w:initials="j">
    <w:p w14:paraId="6267D65E" w14:textId="7803FA05" w:rsidR="00DB6C14" w:rsidRDefault="00DB6C14">
      <w:pPr>
        <w:pStyle w:val="CommentText"/>
      </w:pPr>
      <w:r>
        <w:rPr>
          <w:rStyle w:val="CommentReference"/>
        </w:rPr>
        <w:annotationRef/>
      </w:r>
      <w:r>
        <w:t>Discussion but an important point</w:t>
      </w:r>
    </w:p>
  </w:comment>
  <w:comment w:id="311" w:author="Peterson, Anna Christine" w:date="2019-12-24T09:02:00Z" w:initials="PAC">
    <w:p w14:paraId="2B0DB9A4" w14:textId="4D1515D5" w:rsidR="00DB6C14" w:rsidRDefault="00DB6C14">
      <w:pPr>
        <w:pStyle w:val="CommentText"/>
      </w:pPr>
      <w:r>
        <w:rPr>
          <w:rStyle w:val="CommentReference"/>
        </w:rPr>
        <w:annotationRef/>
      </w:r>
      <w:r>
        <w:t>Again: is occurrence as estimated by the occupancy modelling? If not, I would use different wording such as “detected presence”.</w:t>
      </w:r>
    </w:p>
  </w:comment>
  <w:comment w:id="312" w:author="Childs, James" w:date="2020-01-08T13:56:00Z" w:initials="CJ">
    <w:p w14:paraId="3755FF9D" w14:textId="793BF26A" w:rsidR="00DB6C14" w:rsidRDefault="00DB6C14">
      <w:pPr>
        <w:pStyle w:val="CommentText"/>
      </w:pPr>
      <w:r>
        <w:rPr>
          <w:rStyle w:val="CommentReference"/>
        </w:rPr>
        <w:annotationRef/>
      </w:r>
    </w:p>
  </w:comment>
  <w:comment w:id="314" w:author="Peterson, Anna Christine" w:date="2019-12-24T09:27:00Z" w:initials="PAC">
    <w:p w14:paraId="10CABC36" w14:textId="2C4B2B5E" w:rsidR="00DB6C14" w:rsidRDefault="00DB6C14">
      <w:pPr>
        <w:pStyle w:val="CommentText"/>
      </w:pPr>
      <w:r>
        <w:rPr>
          <w:rStyle w:val="CommentReference"/>
        </w:rPr>
        <w:annotationRef/>
      </w:r>
      <w:r>
        <w:t>What does this mean? Not clear how these neighborhoods differ in relation to flooding, income, etc. This needs to be more clearly demonstrated what these different neighborhoods represent.</w:t>
      </w:r>
    </w:p>
  </w:comment>
  <w:comment w:id="315" w:author="Childs, James" w:date="2020-01-08T13:57:00Z" w:initials="CJ">
    <w:p w14:paraId="21B56790" w14:textId="2E0E7F15" w:rsidR="00DB6C14" w:rsidRDefault="00DB6C14">
      <w:pPr>
        <w:pStyle w:val="CommentText"/>
      </w:pPr>
      <w:r>
        <w:rPr>
          <w:rStyle w:val="CommentReference"/>
        </w:rPr>
        <w:annotationRef/>
      </w:r>
      <w:r>
        <w:t>These pop size estimates can’[ be correct give the numbers in the sentence avove</w:t>
      </w:r>
    </w:p>
  </w:comment>
  <w:comment w:id="317" w:author="Peterson, Anna Christine" w:date="2019-12-24T09:29:00Z" w:initials="PAC">
    <w:p w14:paraId="737CE362" w14:textId="4B619845" w:rsidR="00DB6C14" w:rsidRDefault="00DB6C14">
      <w:pPr>
        <w:pStyle w:val="CommentText"/>
      </w:pPr>
      <w:r>
        <w:rPr>
          <w:rStyle w:val="CommentReference"/>
        </w:rPr>
        <w:annotationRef/>
      </w:r>
      <w:r>
        <w:t>This information is not clearly interpreted anywhere in the discussion. What do these analyses tell us?</w:t>
      </w:r>
    </w:p>
  </w:comment>
  <w:comment w:id="318" w:author="Peterson, Anna Christine" w:date="2019-12-24T09:05:00Z" w:initials="PAC">
    <w:p w14:paraId="5998B45C" w14:textId="0EB699E3" w:rsidR="00DB6C14" w:rsidRDefault="00DB6C14">
      <w:pPr>
        <w:pStyle w:val="CommentText"/>
      </w:pPr>
      <w:r>
        <w:rPr>
          <w:rStyle w:val="CommentReference"/>
        </w:rPr>
        <w:annotationRef/>
      </w:r>
      <w:r>
        <w:t>These coefficients don’t mean much for categorical variables. These interpretations would be easier to understand if they used statements like: roof rats were x times more likely to be detected in summer relative to winter, etc. etc.</w:t>
      </w:r>
    </w:p>
  </w:comment>
  <w:comment w:id="319" w:author="Peterson, Anna Christine" w:date="2019-12-24T09:06:00Z" w:initials="PAC">
    <w:p w14:paraId="0E01C8B5" w14:textId="37DFA5F5" w:rsidR="00DB6C14" w:rsidRDefault="00DB6C14">
      <w:pPr>
        <w:pStyle w:val="CommentText"/>
      </w:pPr>
      <w:r>
        <w:rPr>
          <w:rStyle w:val="CommentReference"/>
        </w:rPr>
        <w:annotationRef/>
      </w:r>
      <w:r>
        <w:t>See comment above</w:t>
      </w:r>
    </w:p>
  </w:comment>
  <w:comment w:id="320" w:author="Peterson, Anna Christine" w:date="2019-12-24T09:06:00Z" w:initials="PAC">
    <w:p w14:paraId="1FE2D885" w14:textId="24DF1DE1" w:rsidR="00DB6C14" w:rsidRDefault="00DB6C14">
      <w:pPr>
        <w:pStyle w:val="CommentText"/>
      </w:pPr>
      <w:r>
        <w:rPr>
          <w:rStyle w:val="CommentReference"/>
        </w:rPr>
        <w:annotationRef/>
      </w:r>
      <w:r>
        <w:t>Similarly, with interaction terms the coefficients are difficult to interpret. See comment above. How did these areas interact?</w:t>
      </w:r>
    </w:p>
  </w:comment>
  <w:comment w:id="321" w:author="Peterson, Anna Christine" w:date="2019-12-24T09:25:00Z" w:initials="PAC">
    <w:p w14:paraId="5BDBE98E" w14:textId="0F5A95C6" w:rsidR="00DB6C14" w:rsidRDefault="00DB6C14">
      <w:pPr>
        <w:pStyle w:val="CommentText"/>
      </w:pPr>
      <w:r>
        <w:rPr>
          <w:rStyle w:val="CommentReference"/>
        </w:rPr>
        <w:annotationRef/>
      </w:r>
      <w:r>
        <w:t xml:space="preserve"> A significant amount of the analyses were spent on comparing differences in demography </w:t>
      </w:r>
    </w:p>
  </w:comment>
  <w:comment w:id="323" w:author="Childs, James" w:date="2020-01-15T17:53:00Z" w:initials="CJ">
    <w:p w14:paraId="4CD1B669" w14:textId="0B6D13BA" w:rsidR="003D6938" w:rsidRDefault="003D6938">
      <w:pPr>
        <w:pStyle w:val="CommentText"/>
      </w:pPr>
      <w:r>
        <w:rPr>
          <w:rStyle w:val="CommentReference"/>
        </w:rPr>
        <w:annotationRef/>
      </w:r>
      <w:r>
        <w:t>I suggest that you would start the discussion with this type of summar</w:t>
      </w:r>
      <w:bookmarkStart w:id="326" w:name="_GoBack"/>
      <w:bookmarkEnd w:id="326"/>
      <w:r>
        <w:t xml:space="preserve">y </w:t>
      </w:r>
    </w:p>
  </w:comment>
  <w:comment w:id="335" w:author="Peterson, Anna Christine" w:date="2019-12-24T09:10:00Z" w:initials="PAC">
    <w:p w14:paraId="2DDAF396" w14:textId="77777777" w:rsidR="003D6938" w:rsidRDefault="003D6938" w:rsidP="003D6938">
      <w:pPr>
        <w:pStyle w:val="CommentText"/>
      </w:pPr>
      <w:r>
        <w:rPr>
          <w:rStyle w:val="CommentReference"/>
        </w:rPr>
        <w:annotationRef/>
      </w:r>
      <w:r>
        <w:t>I think a comment that will be received will be about the pre-Katrina populations of these species, and whether or not this simply reflects prior population estimates.</w:t>
      </w:r>
    </w:p>
  </w:comment>
  <w:comment w:id="339" w:author="Peterson, Anna Christine" w:date="2019-12-24T09:11:00Z" w:initials="PAC">
    <w:p w14:paraId="43BF993C" w14:textId="77777777" w:rsidR="003D6938" w:rsidRDefault="003D6938" w:rsidP="003D6938">
      <w:pPr>
        <w:pStyle w:val="CommentText"/>
      </w:pPr>
      <w:r>
        <w:rPr>
          <w:rStyle w:val="CommentReference"/>
        </w:rPr>
        <w:annotationRef/>
      </w:r>
      <w:r>
        <w:t>Define this term. What is the measure of fitness used? SMI? Or are you referring to fitness in a more evolutionary sense (e.g. animals with higher numbers of offspring?). Need to more clearly draw the lines between the specific results you are referring to and these conclusions.</w:t>
      </w:r>
    </w:p>
  </w:comment>
  <w:comment w:id="340" w:author="Peterson, Anna Christine" w:date="2019-12-24T09:12:00Z" w:initials="PAC">
    <w:p w14:paraId="2866612C" w14:textId="77777777" w:rsidR="003D6938" w:rsidRDefault="003D6938" w:rsidP="003D6938">
      <w:pPr>
        <w:pStyle w:val="CommentText"/>
      </w:pPr>
      <w:r>
        <w:rPr>
          <w:rStyle w:val="CommentReference"/>
        </w:rPr>
        <w:annotationRef/>
      </w:r>
      <w:r>
        <w:t>What do you mean by demography? Which features clearly differed across these areas? Are populations larger, have larger litter sizes, are animals larger, is occupancy more consistent, are population structures different (e.g. male/female makeup)? These are all things that were analyzed but not clear what all of these coparisons are saying.</w:t>
      </w:r>
    </w:p>
  </w:comment>
  <w:comment w:id="342" w:author="Childs, James" w:date="2020-01-08T14:00:00Z" w:initials="CJ">
    <w:p w14:paraId="6C9AE445" w14:textId="26E6507C" w:rsidR="00DB6C14" w:rsidRDefault="00DB6C14">
      <w:pPr>
        <w:pStyle w:val="CommentText"/>
      </w:pPr>
      <w:r>
        <w:rPr>
          <w:rStyle w:val="CommentReference"/>
        </w:rPr>
        <w:annotationRef/>
      </w:r>
      <w:r>
        <w:t xml:space="preserve">Start off with concise summay and putting into broader context (eg other studies) the rat demog, distribution, etc and why norway were expected to outnumber roof rats </w:t>
      </w:r>
    </w:p>
  </w:comment>
  <w:comment w:id="343" w:author="Peterson, Anna Christine" w:date="2019-12-24T09:33:00Z" w:initials="PAC">
    <w:p w14:paraId="00C83528" w14:textId="6F110613" w:rsidR="00DB6C14" w:rsidRDefault="00DB6C14">
      <w:pPr>
        <w:pStyle w:val="CommentText"/>
      </w:pPr>
      <w:r>
        <w:rPr>
          <w:rStyle w:val="CommentReference"/>
        </w:rPr>
        <w:annotationRef/>
      </w:r>
      <w:r>
        <w:t>This seems to be conflated with income though? Could income, and not flood depth, be as equally as good a predictor? Need to make that more clear.</w:t>
      </w:r>
    </w:p>
  </w:comment>
  <w:comment w:id="355" w:author="Peterson, Anna Christine" w:date="2019-12-24T09:10:00Z" w:initials="PAC">
    <w:p w14:paraId="6A3F9051" w14:textId="5E181953" w:rsidR="00DB6C14" w:rsidRDefault="00DB6C14">
      <w:pPr>
        <w:pStyle w:val="CommentText"/>
      </w:pPr>
      <w:r>
        <w:rPr>
          <w:rStyle w:val="CommentReference"/>
        </w:rPr>
        <w:annotationRef/>
      </w:r>
      <w:r>
        <w:t>I think a comment that will be received will be about the pre-Katrina populations of these species, and whether or not this simply reflects prior population estimates.</w:t>
      </w:r>
    </w:p>
  </w:comment>
  <w:comment w:id="361" w:author="Peterson, Anna Christine" w:date="2019-12-24T09:11:00Z" w:initials="PAC">
    <w:p w14:paraId="5155CED2" w14:textId="056FD37F" w:rsidR="00DB6C14" w:rsidRDefault="00DB6C14">
      <w:pPr>
        <w:pStyle w:val="CommentText"/>
      </w:pPr>
      <w:r>
        <w:rPr>
          <w:rStyle w:val="CommentReference"/>
        </w:rPr>
        <w:annotationRef/>
      </w:r>
      <w:r>
        <w:t>Define this term. What is the measure of fitness used? SMI? Or are you referring to fitness in a more evolutionary sense (e.g. animals with higher numbers of offspring?). Need to more clearly draw the lines between the specific results you are referring to and these conclusions.</w:t>
      </w:r>
    </w:p>
  </w:comment>
  <w:comment w:id="362" w:author="Peterson, Anna Christine" w:date="2019-12-24T09:12:00Z" w:initials="PAC">
    <w:p w14:paraId="0162A716" w14:textId="32DF97F4" w:rsidR="00DB6C14" w:rsidRDefault="00DB6C14">
      <w:pPr>
        <w:pStyle w:val="CommentText"/>
      </w:pPr>
      <w:r>
        <w:rPr>
          <w:rStyle w:val="CommentReference"/>
        </w:rPr>
        <w:annotationRef/>
      </w:r>
      <w:r>
        <w:t>What do you mean by demography? Which features clearly differed across these areas? Are populations larger, have larger litter sizes, are animals larger, is occupancy more consistent, are population structures different (e.g. male/female makeup)? These are all things that were analyzed but not clear what all of these coparisons are saying.</w:t>
      </w:r>
    </w:p>
  </w:comment>
  <w:comment w:id="417" w:author="Peterson, Anna Christine" w:date="2019-12-24T09:18:00Z" w:initials="PAC">
    <w:p w14:paraId="79A69589" w14:textId="62FD991B" w:rsidR="00DB6C14" w:rsidRDefault="00DB6C14">
      <w:pPr>
        <w:pStyle w:val="CommentText"/>
      </w:pPr>
      <w:r>
        <w:rPr>
          <w:rStyle w:val="CommentReference"/>
        </w:rPr>
        <w:annotationRef/>
      </w:r>
      <w:r>
        <w:t>All of the figures  need to be formatted consistently. The axes labels should have consistent font and capitalization. They also need to be higher resolution format. The colors are confusing. Why use the same colors to represent flooded/unflooded AND summer/winter? Also, these should be given an a) and b) label.</w:t>
      </w:r>
    </w:p>
  </w:comment>
  <w:comment w:id="418" w:author="Peterson, Anna Christine" w:date="2019-12-24T09:20:00Z" w:initials="PAC">
    <w:p w14:paraId="6C14F508" w14:textId="53EE59A7" w:rsidR="00DB6C14" w:rsidRDefault="00DB6C14">
      <w:pPr>
        <w:pStyle w:val="CommentText"/>
      </w:pPr>
      <w:r>
        <w:rPr>
          <w:rStyle w:val="CommentReference"/>
        </w:rPr>
        <w:annotationRef/>
      </w:r>
      <w:r>
        <w:t>As with the previous figures, I would change the color. Use consistent colors to represent season, and consistent colors to represent vacancy.</w:t>
      </w:r>
    </w:p>
  </w:comment>
  <w:comment w:id="419" w:author="Peterson, Anna Christine" w:date="2019-12-24T09:20:00Z" w:initials="PAC">
    <w:p w14:paraId="40A7D7B8" w14:textId="70514AC0" w:rsidR="00DB6C14" w:rsidRDefault="00DB6C14">
      <w:pPr>
        <w:pStyle w:val="CommentText"/>
      </w:pPr>
      <w:r>
        <w:rPr>
          <w:rStyle w:val="CommentReference"/>
        </w:rPr>
        <w:annotationRef/>
      </w:r>
      <w:r>
        <w:t>The primary story of this manuscript is about flood depth, yet there isn’t a figure to represent any of the observed relationships between flood depth and any of the rodent demography attributes other than the interaction with vacancy. This figure doesn’t demonstrate much—it is difficult to interpret as the circles hide the level of flooding. I would eliminate this figure, and use a different figure to demonstrate the relationships with flooding and some of the other demographic relationships. This is redundant with Figure 2—but much less clear.</w:t>
      </w:r>
    </w:p>
  </w:comment>
  <w:comment w:id="426" w:author="Peterson, Anna Christine" w:date="2019-12-24T09:16:00Z" w:initials="PAC">
    <w:p w14:paraId="080B35A0" w14:textId="27C2C837" w:rsidR="00DB6C14" w:rsidRDefault="00DB6C14">
      <w:pPr>
        <w:pStyle w:val="CommentText"/>
      </w:pPr>
      <w:r>
        <w:rPr>
          <w:rStyle w:val="CommentReference"/>
        </w:rPr>
        <w:annotationRef/>
      </w:r>
      <w:r>
        <w:t>What is the NA in all of these figures?</w:t>
      </w:r>
    </w:p>
  </w:comment>
  <w:comment w:id="436" w:author="jamieechilds@gmail.com" w:date="2020-01-05T11:53:00Z" w:initials="j">
    <w:p w14:paraId="0652EF9D" w14:textId="38861ECF" w:rsidR="00DB6C14" w:rsidRDefault="00DB6C14">
      <w:pPr>
        <w:pStyle w:val="CommentText"/>
      </w:pPr>
      <w:r>
        <w:rPr>
          <w:rStyle w:val="CommentReference"/>
        </w:rPr>
        <w:annotationRef/>
      </w:r>
      <w:r>
        <w:t>Indicate the dark grey are NA? Why?</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9C64929" w15:done="0"/>
  <w15:commentEx w15:paraId="379DB08E" w15:done="0"/>
  <w15:commentEx w15:paraId="6AD6D6DE" w15:done="0"/>
  <w15:commentEx w15:paraId="4F7C01CE" w15:done="0"/>
  <w15:commentEx w15:paraId="5AD54043" w15:done="0"/>
  <w15:commentEx w15:paraId="427E2214" w15:done="0"/>
  <w15:commentEx w15:paraId="7BD4F9DF" w15:done="0"/>
  <w15:commentEx w15:paraId="3DE84308" w15:done="0"/>
  <w15:commentEx w15:paraId="2A56B4D8" w15:done="0"/>
  <w15:commentEx w15:paraId="763DB32E" w15:done="0"/>
  <w15:commentEx w15:paraId="397AB068" w15:done="0"/>
  <w15:commentEx w15:paraId="070BC15B" w15:done="0"/>
  <w15:commentEx w15:paraId="497BCEA7" w15:done="0"/>
  <w15:commentEx w15:paraId="7F5C2C0A" w15:done="0"/>
  <w15:commentEx w15:paraId="38CAADD6" w15:done="0"/>
  <w15:commentEx w15:paraId="3E486E93" w15:done="0"/>
  <w15:commentEx w15:paraId="0AE4C17B" w15:done="0"/>
  <w15:commentEx w15:paraId="33969DA0" w15:done="0"/>
  <w15:commentEx w15:paraId="14F2708B" w15:done="0"/>
  <w15:commentEx w15:paraId="383DE71B" w15:done="0"/>
  <w15:commentEx w15:paraId="6267D65E" w15:done="0"/>
  <w15:commentEx w15:paraId="2B0DB9A4" w15:done="0"/>
  <w15:commentEx w15:paraId="3755FF9D" w15:done="0"/>
  <w15:commentEx w15:paraId="10CABC36" w15:done="0"/>
  <w15:commentEx w15:paraId="21B56790" w15:done="0"/>
  <w15:commentEx w15:paraId="737CE362" w15:done="0"/>
  <w15:commentEx w15:paraId="5998B45C" w15:done="0"/>
  <w15:commentEx w15:paraId="0E01C8B5" w15:done="0"/>
  <w15:commentEx w15:paraId="1FE2D885" w15:done="0"/>
  <w15:commentEx w15:paraId="5BDBE98E" w15:done="0"/>
  <w15:commentEx w15:paraId="4CD1B669" w15:done="0"/>
  <w15:commentEx w15:paraId="2DDAF396" w15:done="0"/>
  <w15:commentEx w15:paraId="43BF993C" w15:done="0"/>
  <w15:commentEx w15:paraId="2866612C" w15:done="0"/>
  <w15:commentEx w15:paraId="6C9AE445" w15:done="0"/>
  <w15:commentEx w15:paraId="00C83528" w15:done="0"/>
  <w15:commentEx w15:paraId="6A3F9051" w15:done="0"/>
  <w15:commentEx w15:paraId="5155CED2" w15:done="0"/>
  <w15:commentEx w15:paraId="0162A716" w15:done="0"/>
  <w15:commentEx w15:paraId="79A69589" w15:done="0"/>
  <w15:commentEx w15:paraId="6C14F508" w15:done="0"/>
  <w15:commentEx w15:paraId="40A7D7B8" w15:done="0"/>
  <w15:commentEx w15:paraId="080B35A0" w15:done="0"/>
  <w15:commentEx w15:paraId="0652EF9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79DB08E" w16cid:durableId="21AC5AF7"/>
  <w16cid:commentId w16cid:paraId="6AD6D6DE" w16cid:durableId="21BC479A"/>
  <w16cid:commentId w16cid:paraId="4F7C01CE" w16cid:durableId="21BC463F"/>
  <w16cid:commentId w16cid:paraId="427E2214" w16cid:durableId="21BC4731"/>
  <w16cid:commentId w16cid:paraId="7BD4F9DF" w16cid:durableId="21AC5920"/>
  <w16cid:commentId w16cid:paraId="3DE84308" w16cid:durableId="21AC5BBD"/>
  <w16cid:commentId w16cid:paraId="2A56B4D8" w16cid:durableId="21B97A84"/>
  <w16cid:commentId w16cid:paraId="763DB32E" w16cid:durableId="21AC5B9E"/>
  <w16cid:commentId w16cid:paraId="397AB068" w16cid:durableId="21AC5BB4"/>
  <w16cid:commentId w16cid:paraId="070BC15B" w16cid:durableId="21BC1A8F"/>
  <w16cid:commentId w16cid:paraId="497BCEA7" w16cid:durableId="21BC40B2"/>
  <w16cid:commentId w16cid:paraId="7F5C2C0A" w16cid:durableId="21AC5010"/>
  <w16cid:commentId w16cid:paraId="38CAADD6" w16cid:durableId="21AC513A"/>
  <w16cid:commentId w16cid:paraId="3E486E93" w16cid:durableId="21AC50D0"/>
  <w16cid:commentId w16cid:paraId="0AE4C17B" w16cid:durableId="21AC518C"/>
  <w16cid:commentId w16cid:paraId="33969DA0" w16cid:durableId="21BC45CA"/>
  <w16cid:commentId w16cid:paraId="383DE71B" w16cid:durableId="21AC5296"/>
  <w16cid:commentId w16cid:paraId="6267D65E" w16cid:durableId="21BC5084"/>
  <w16cid:commentId w16cid:paraId="2B0DB9A4" w16cid:durableId="21AC52AD"/>
  <w16cid:commentId w16cid:paraId="10CABC36" w16cid:durableId="21AC588A"/>
  <w16cid:commentId w16cid:paraId="737CE362" w16cid:durableId="21AC58F5"/>
  <w16cid:commentId w16cid:paraId="5998B45C" w16cid:durableId="21AC5350"/>
  <w16cid:commentId w16cid:paraId="0E01C8B5" w16cid:durableId="21AC539E"/>
  <w16cid:commentId w16cid:paraId="1FE2D885" w16cid:durableId="21AC53A8"/>
  <w16cid:commentId w16cid:paraId="5BDBE98E" w16cid:durableId="21AC5823"/>
  <w16cid:commentId w16cid:paraId="00C83528" w16cid:durableId="21AC59F8"/>
  <w16cid:commentId w16cid:paraId="6A3F9051" w16cid:durableId="21AC5485"/>
  <w16cid:commentId w16cid:paraId="5155CED2" w16cid:durableId="21AC54B7"/>
  <w16cid:commentId w16cid:paraId="0162A716" w16cid:durableId="21AC54FB"/>
  <w16cid:commentId w16cid:paraId="79A69589" w16cid:durableId="21AC564E"/>
  <w16cid:commentId w16cid:paraId="6C14F508" w16cid:durableId="21AC56D8"/>
  <w16cid:commentId w16cid:paraId="40A7D7B8" w16cid:durableId="21AC56F8"/>
  <w16cid:commentId w16cid:paraId="080B35A0" w16cid:durableId="21AC55FC"/>
  <w16cid:commentId w16cid:paraId="0652EF9D" w16cid:durableId="21BC4CB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D6C43AF" w14:textId="77777777" w:rsidR="001828B5" w:rsidRDefault="001828B5" w:rsidP="00416F20">
      <w:pPr>
        <w:spacing w:after="0" w:line="240" w:lineRule="auto"/>
      </w:pPr>
      <w:r>
        <w:separator/>
      </w:r>
    </w:p>
  </w:endnote>
  <w:endnote w:type="continuationSeparator" w:id="0">
    <w:p w14:paraId="44E3CC5E" w14:textId="77777777" w:rsidR="001828B5" w:rsidRDefault="001828B5" w:rsidP="00416F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00"/>
    <w:family w:val="swiss"/>
    <w:pitch w:val="variable"/>
    <w:sig w:usb0="A00002EF" w:usb1="4000207B" w:usb2="00000000"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Yu Gothic Light">
    <w:charset w:val="80"/>
    <w:family w:val="swiss"/>
    <w:pitch w:val="variable"/>
    <w:sig w:usb0="E00002FF" w:usb1="2AC7FDFF" w:usb2="00000016" w:usb3="00000000" w:csb0="0002009F" w:csb1="00000000"/>
  </w:font>
  <w:font w:name="Segoe UI">
    <w:panose1 w:val="020B0502040204020203"/>
    <w:charset w:val="00"/>
    <w:family w:val="swiss"/>
    <w:pitch w:val="variable"/>
    <w:sig w:usb0="E10022FF" w:usb1="C000E47F" w:usb2="00000029" w:usb3="00000000" w:csb0="000001DF" w:csb1="00000000"/>
  </w:font>
  <w:font w:name="Times">
    <w:panose1 w:val="02020603050405020304"/>
    <w:charset w:val="00"/>
    <w:family w:val="auto"/>
    <w:pitch w:val="variable"/>
    <w:sig w:usb0="00000003" w:usb1="00000000" w:usb2="00000000" w:usb3="00000000" w:csb0="00000001"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AFF" w:usb1="C0007843" w:usb2="00000009" w:usb3="00000000" w:csb0="000001FF" w:csb1="00000000"/>
  </w:font>
  <w:font w:name="AdvTT6489ba6c">
    <w:altName w:val="Cambria"/>
    <w:panose1 w:val="00000000000000000000"/>
    <w:charset w:val="00"/>
    <w:family w:val="roman"/>
    <w:notTrueType/>
    <w:pitch w:val="default"/>
    <w:sig w:usb0="00000003" w:usb1="00000000" w:usb2="00000000" w:usb3="00000000" w:csb0="00000001" w:csb1="00000000"/>
  </w:font>
  <w:font w:name="Carlito">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18065311"/>
      <w:docPartObj>
        <w:docPartGallery w:val="Page Numbers (Bottom of Page)"/>
        <w:docPartUnique/>
      </w:docPartObj>
    </w:sdtPr>
    <w:sdtEndPr>
      <w:rPr>
        <w:noProof/>
      </w:rPr>
    </w:sdtEndPr>
    <w:sdtContent>
      <w:p w14:paraId="44CF2D67" w14:textId="371E7C3B" w:rsidR="00DB6C14" w:rsidRDefault="00DB6C14">
        <w:pPr>
          <w:pStyle w:val="Footer"/>
          <w:jc w:val="center"/>
        </w:pPr>
        <w:r>
          <w:fldChar w:fldCharType="begin"/>
        </w:r>
        <w:r>
          <w:instrText xml:space="preserve"> PAGE   \* MERGEFORMAT </w:instrText>
        </w:r>
        <w:r>
          <w:fldChar w:fldCharType="separate"/>
        </w:r>
        <w:r w:rsidR="003D6938">
          <w:rPr>
            <w:noProof/>
          </w:rPr>
          <w:t>13</w:t>
        </w:r>
        <w:r>
          <w:rPr>
            <w:noProof/>
          </w:rPr>
          <w:fldChar w:fldCharType="end"/>
        </w:r>
      </w:p>
    </w:sdtContent>
  </w:sdt>
  <w:p w14:paraId="2532ECDC" w14:textId="77777777" w:rsidR="00DB6C14" w:rsidRDefault="00DB6C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433A42" w14:textId="77777777" w:rsidR="001828B5" w:rsidRDefault="001828B5" w:rsidP="00416F20">
      <w:pPr>
        <w:spacing w:after="0" w:line="240" w:lineRule="auto"/>
      </w:pPr>
      <w:r>
        <w:separator/>
      </w:r>
    </w:p>
  </w:footnote>
  <w:footnote w:type="continuationSeparator" w:id="0">
    <w:p w14:paraId="069859E9" w14:textId="77777777" w:rsidR="001828B5" w:rsidRDefault="001828B5" w:rsidP="00416F2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817344B"/>
    <w:multiLevelType w:val="hybridMultilevel"/>
    <w:tmpl w:val="B11E4550"/>
    <w:lvl w:ilvl="0" w:tplc="073863D0">
      <w:numFmt w:val="bullet"/>
      <w:lvlText w:val="-"/>
      <w:lvlJc w:val="left"/>
      <w:pPr>
        <w:ind w:left="720" w:hanging="360"/>
      </w:pPr>
      <w:rPr>
        <w:rFonts w:ascii="Calibri Light" w:eastAsia="Times New Roman"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4C23950"/>
    <w:multiLevelType w:val="hybridMultilevel"/>
    <w:tmpl w:val="E4D2EB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E145101"/>
    <w:multiLevelType w:val="hybridMultilevel"/>
    <w:tmpl w:val="02E450D8"/>
    <w:lvl w:ilvl="0" w:tplc="C94848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963671"/>
    <w:multiLevelType w:val="hybridMultilevel"/>
    <w:tmpl w:val="81564ACC"/>
    <w:lvl w:ilvl="0" w:tplc="E09EAC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A525FD7"/>
    <w:multiLevelType w:val="hybridMultilevel"/>
    <w:tmpl w:val="DCFEBB86"/>
    <w:lvl w:ilvl="0" w:tplc="7624E1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mieechilds@gmail.com">
    <w15:presenceInfo w15:providerId="Windows Live" w15:userId="fa6acd8c93715682"/>
  </w15:person>
  <w15:person w15:author="Childs, James">
    <w15:presenceInfo w15:providerId="None" w15:userId="Childs, James"/>
  </w15:person>
  <w15:person w15:author="Peterson, Anna Christine">
    <w15:presenceInfo w15:providerId="AD" w15:userId="S::apeter53@vols.utk.edu::469e957b-53a4-437d-8ad2-e911f0a318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4"/>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20av9tfw59eaedeax2p55fez2vpxvav225ax&quot;&gt;Zoonose 4 Recovered-Saved copy&lt;record-ids&gt;&lt;item&gt;9662&lt;/item&gt;&lt;item&gt;9697&lt;/item&gt;&lt;item&gt;25125&lt;/item&gt;&lt;/record-ids&gt;&lt;/item&gt;&lt;/Libraries&gt;"/>
  </w:docVars>
  <w:rsids>
    <w:rsidRoot w:val="004F2780"/>
    <w:rsid w:val="00002FCD"/>
    <w:rsid w:val="00003219"/>
    <w:rsid w:val="00004C94"/>
    <w:rsid w:val="00010098"/>
    <w:rsid w:val="00010867"/>
    <w:rsid w:val="00010D45"/>
    <w:rsid w:val="0001134E"/>
    <w:rsid w:val="0001293F"/>
    <w:rsid w:val="00012D90"/>
    <w:rsid w:val="000175E6"/>
    <w:rsid w:val="00020350"/>
    <w:rsid w:val="00021C6B"/>
    <w:rsid w:val="00021DF1"/>
    <w:rsid w:val="0002212D"/>
    <w:rsid w:val="00022B2D"/>
    <w:rsid w:val="00022C63"/>
    <w:rsid w:val="0002545F"/>
    <w:rsid w:val="00025EAF"/>
    <w:rsid w:val="0002769A"/>
    <w:rsid w:val="00027E05"/>
    <w:rsid w:val="0003128A"/>
    <w:rsid w:val="0003147F"/>
    <w:rsid w:val="00031679"/>
    <w:rsid w:val="00033A26"/>
    <w:rsid w:val="000350E4"/>
    <w:rsid w:val="00035555"/>
    <w:rsid w:val="000369A6"/>
    <w:rsid w:val="00036AB4"/>
    <w:rsid w:val="00040092"/>
    <w:rsid w:val="0004090A"/>
    <w:rsid w:val="00041000"/>
    <w:rsid w:val="000410A0"/>
    <w:rsid w:val="000422A6"/>
    <w:rsid w:val="0005017F"/>
    <w:rsid w:val="0005208E"/>
    <w:rsid w:val="000532F6"/>
    <w:rsid w:val="0005345B"/>
    <w:rsid w:val="00053737"/>
    <w:rsid w:val="00056805"/>
    <w:rsid w:val="00056BB5"/>
    <w:rsid w:val="0006067D"/>
    <w:rsid w:val="000608ED"/>
    <w:rsid w:val="00060A06"/>
    <w:rsid w:val="00060AAA"/>
    <w:rsid w:val="00063773"/>
    <w:rsid w:val="00066295"/>
    <w:rsid w:val="000703DC"/>
    <w:rsid w:val="0007042F"/>
    <w:rsid w:val="00070ECE"/>
    <w:rsid w:val="00071E58"/>
    <w:rsid w:val="0007219A"/>
    <w:rsid w:val="000730F7"/>
    <w:rsid w:val="000734F0"/>
    <w:rsid w:val="000751DB"/>
    <w:rsid w:val="0007631D"/>
    <w:rsid w:val="00077AAF"/>
    <w:rsid w:val="000810C5"/>
    <w:rsid w:val="00082DCF"/>
    <w:rsid w:val="00084EE4"/>
    <w:rsid w:val="00091AE3"/>
    <w:rsid w:val="00092008"/>
    <w:rsid w:val="00093BBD"/>
    <w:rsid w:val="000A12A3"/>
    <w:rsid w:val="000A7027"/>
    <w:rsid w:val="000B6649"/>
    <w:rsid w:val="000B7AA8"/>
    <w:rsid w:val="000C0D2E"/>
    <w:rsid w:val="000C449C"/>
    <w:rsid w:val="000C5071"/>
    <w:rsid w:val="000C61C2"/>
    <w:rsid w:val="000C637C"/>
    <w:rsid w:val="000D0F9F"/>
    <w:rsid w:val="000D2FD7"/>
    <w:rsid w:val="000D4E9E"/>
    <w:rsid w:val="000D5B9E"/>
    <w:rsid w:val="000D69F0"/>
    <w:rsid w:val="000E000A"/>
    <w:rsid w:val="000E34B7"/>
    <w:rsid w:val="000E38DE"/>
    <w:rsid w:val="000E6808"/>
    <w:rsid w:val="000F40F8"/>
    <w:rsid w:val="000F5A88"/>
    <w:rsid w:val="000F76E0"/>
    <w:rsid w:val="000F7CC0"/>
    <w:rsid w:val="000F7DD8"/>
    <w:rsid w:val="001016ED"/>
    <w:rsid w:val="00103300"/>
    <w:rsid w:val="0010379C"/>
    <w:rsid w:val="00103CDA"/>
    <w:rsid w:val="00104E1C"/>
    <w:rsid w:val="00105031"/>
    <w:rsid w:val="00105E62"/>
    <w:rsid w:val="00110232"/>
    <w:rsid w:val="00112A03"/>
    <w:rsid w:val="001159CA"/>
    <w:rsid w:val="00117045"/>
    <w:rsid w:val="00121033"/>
    <w:rsid w:val="00125525"/>
    <w:rsid w:val="001276DE"/>
    <w:rsid w:val="00140697"/>
    <w:rsid w:val="00140B28"/>
    <w:rsid w:val="00140B62"/>
    <w:rsid w:val="0014131B"/>
    <w:rsid w:val="00141779"/>
    <w:rsid w:val="00145279"/>
    <w:rsid w:val="00153E55"/>
    <w:rsid w:val="0015543D"/>
    <w:rsid w:val="00156D37"/>
    <w:rsid w:val="00157441"/>
    <w:rsid w:val="0016220D"/>
    <w:rsid w:val="00162B8E"/>
    <w:rsid w:val="0016423B"/>
    <w:rsid w:val="001664C1"/>
    <w:rsid w:val="00166ED2"/>
    <w:rsid w:val="00170F35"/>
    <w:rsid w:val="00173B6C"/>
    <w:rsid w:val="00174064"/>
    <w:rsid w:val="00174134"/>
    <w:rsid w:val="00174944"/>
    <w:rsid w:val="0017607C"/>
    <w:rsid w:val="00176AC9"/>
    <w:rsid w:val="0017700F"/>
    <w:rsid w:val="0018028D"/>
    <w:rsid w:val="0018087E"/>
    <w:rsid w:val="001828B5"/>
    <w:rsid w:val="00182DEC"/>
    <w:rsid w:val="00184277"/>
    <w:rsid w:val="001845EA"/>
    <w:rsid w:val="001849F3"/>
    <w:rsid w:val="00190C73"/>
    <w:rsid w:val="00193B4B"/>
    <w:rsid w:val="001942AE"/>
    <w:rsid w:val="00195A29"/>
    <w:rsid w:val="001A0A13"/>
    <w:rsid w:val="001A226A"/>
    <w:rsid w:val="001A39C3"/>
    <w:rsid w:val="001A3AA3"/>
    <w:rsid w:val="001A6EFC"/>
    <w:rsid w:val="001B2104"/>
    <w:rsid w:val="001B4423"/>
    <w:rsid w:val="001B4DDE"/>
    <w:rsid w:val="001C3734"/>
    <w:rsid w:val="001C4395"/>
    <w:rsid w:val="001D0411"/>
    <w:rsid w:val="001D085B"/>
    <w:rsid w:val="001D1416"/>
    <w:rsid w:val="001D4414"/>
    <w:rsid w:val="001D46DF"/>
    <w:rsid w:val="001D4A9A"/>
    <w:rsid w:val="001D5566"/>
    <w:rsid w:val="001D6279"/>
    <w:rsid w:val="001D6C52"/>
    <w:rsid w:val="001E0DCB"/>
    <w:rsid w:val="001E154E"/>
    <w:rsid w:val="001E2539"/>
    <w:rsid w:val="001E277B"/>
    <w:rsid w:val="001E2EFF"/>
    <w:rsid w:val="001E363A"/>
    <w:rsid w:val="001E690F"/>
    <w:rsid w:val="001F2205"/>
    <w:rsid w:val="001F253A"/>
    <w:rsid w:val="001F2CDF"/>
    <w:rsid w:val="001F417A"/>
    <w:rsid w:val="001F5519"/>
    <w:rsid w:val="001F56C9"/>
    <w:rsid w:val="00200ED8"/>
    <w:rsid w:val="002038E3"/>
    <w:rsid w:val="0020645F"/>
    <w:rsid w:val="00214486"/>
    <w:rsid w:val="00215156"/>
    <w:rsid w:val="00215CEF"/>
    <w:rsid w:val="00216B9B"/>
    <w:rsid w:val="00217F0A"/>
    <w:rsid w:val="00223806"/>
    <w:rsid w:val="00224EEF"/>
    <w:rsid w:val="002259F3"/>
    <w:rsid w:val="002264D7"/>
    <w:rsid w:val="00232CBB"/>
    <w:rsid w:val="00233AF2"/>
    <w:rsid w:val="00233E12"/>
    <w:rsid w:val="00233F27"/>
    <w:rsid w:val="002376C1"/>
    <w:rsid w:val="00251B01"/>
    <w:rsid w:val="002529C0"/>
    <w:rsid w:val="0025351B"/>
    <w:rsid w:val="00255035"/>
    <w:rsid w:val="00257B78"/>
    <w:rsid w:val="00260C10"/>
    <w:rsid w:val="0026323B"/>
    <w:rsid w:val="00275ABB"/>
    <w:rsid w:val="00277736"/>
    <w:rsid w:val="002777AA"/>
    <w:rsid w:val="00281FC2"/>
    <w:rsid w:val="00284622"/>
    <w:rsid w:val="00292E81"/>
    <w:rsid w:val="002A1249"/>
    <w:rsid w:val="002A2283"/>
    <w:rsid w:val="002A237C"/>
    <w:rsid w:val="002A7AB3"/>
    <w:rsid w:val="002B14DA"/>
    <w:rsid w:val="002B22BF"/>
    <w:rsid w:val="002B2F0F"/>
    <w:rsid w:val="002B781E"/>
    <w:rsid w:val="002C0695"/>
    <w:rsid w:val="002C23F7"/>
    <w:rsid w:val="002C2DB0"/>
    <w:rsid w:val="002C790A"/>
    <w:rsid w:val="002D04E3"/>
    <w:rsid w:val="002D212A"/>
    <w:rsid w:val="002D26E5"/>
    <w:rsid w:val="002D3A0F"/>
    <w:rsid w:val="002D45AF"/>
    <w:rsid w:val="002D497F"/>
    <w:rsid w:val="002D76DD"/>
    <w:rsid w:val="002D7E54"/>
    <w:rsid w:val="002E2AFD"/>
    <w:rsid w:val="002E374F"/>
    <w:rsid w:val="002E6BD5"/>
    <w:rsid w:val="002F08FF"/>
    <w:rsid w:val="003024A5"/>
    <w:rsid w:val="00303EEA"/>
    <w:rsid w:val="0030520B"/>
    <w:rsid w:val="00307F1A"/>
    <w:rsid w:val="00312F96"/>
    <w:rsid w:val="00314E25"/>
    <w:rsid w:val="0032036F"/>
    <w:rsid w:val="003260DA"/>
    <w:rsid w:val="003277F2"/>
    <w:rsid w:val="00330712"/>
    <w:rsid w:val="00331915"/>
    <w:rsid w:val="00331D22"/>
    <w:rsid w:val="00334245"/>
    <w:rsid w:val="003357F1"/>
    <w:rsid w:val="0034027E"/>
    <w:rsid w:val="00345870"/>
    <w:rsid w:val="003502D3"/>
    <w:rsid w:val="003570B5"/>
    <w:rsid w:val="00357B28"/>
    <w:rsid w:val="00362A4C"/>
    <w:rsid w:val="0036421E"/>
    <w:rsid w:val="003664B0"/>
    <w:rsid w:val="003679B4"/>
    <w:rsid w:val="00372770"/>
    <w:rsid w:val="003761C9"/>
    <w:rsid w:val="003875A4"/>
    <w:rsid w:val="0039144A"/>
    <w:rsid w:val="003945E5"/>
    <w:rsid w:val="00396A4F"/>
    <w:rsid w:val="003A05BC"/>
    <w:rsid w:val="003A319F"/>
    <w:rsid w:val="003A729A"/>
    <w:rsid w:val="003B01ED"/>
    <w:rsid w:val="003B07C1"/>
    <w:rsid w:val="003B4A37"/>
    <w:rsid w:val="003B5DB5"/>
    <w:rsid w:val="003B6642"/>
    <w:rsid w:val="003B6A1F"/>
    <w:rsid w:val="003C061D"/>
    <w:rsid w:val="003C6AC5"/>
    <w:rsid w:val="003D1C34"/>
    <w:rsid w:val="003D2F5E"/>
    <w:rsid w:val="003D36BF"/>
    <w:rsid w:val="003D3788"/>
    <w:rsid w:val="003D4C15"/>
    <w:rsid w:val="003D4CC1"/>
    <w:rsid w:val="003D4FFD"/>
    <w:rsid w:val="003D6938"/>
    <w:rsid w:val="003E27B6"/>
    <w:rsid w:val="003E3CB2"/>
    <w:rsid w:val="003E4E09"/>
    <w:rsid w:val="003E59B7"/>
    <w:rsid w:val="003E6632"/>
    <w:rsid w:val="003F1E43"/>
    <w:rsid w:val="003F5006"/>
    <w:rsid w:val="003F680E"/>
    <w:rsid w:val="003F6C2E"/>
    <w:rsid w:val="004025F2"/>
    <w:rsid w:val="004047D3"/>
    <w:rsid w:val="0040496F"/>
    <w:rsid w:val="004056E3"/>
    <w:rsid w:val="0040622B"/>
    <w:rsid w:val="00413812"/>
    <w:rsid w:val="00413B6F"/>
    <w:rsid w:val="00414046"/>
    <w:rsid w:val="004156C0"/>
    <w:rsid w:val="00415D64"/>
    <w:rsid w:val="00416F20"/>
    <w:rsid w:val="00417EA6"/>
    <w:rsid w:val="00421ACA"/>
    <w:rsid w:val="00422CBA"/>
    <w:rsid w:val="00423BAA"/>
    <w:rsid w:val="00427D5D"/>
    <w:rsid w:val="0043015C"/>
    <w:rsid w:val="004332F7"/>
    <w:rsid w:val="00434308"/>
    <w:rsid w:val="0043432B"/>
    <w:rsid w:val="004349DE"/>
    <w:rsid w:val="004351CE"/>
    <w:rsid w:val="00440416"/>
    <w:rsid w:val="004411C4"/>
    <w:rsid w:val="0044282B"/>
    <w:rsid w:val="00445004"/>
    <w:rsid w:val="00445B2D"/>
    <w:rsid w:val="0045681E"/>
    <w:rsid w:val="00457E56"/>
    <w:rsid w:val="00467E41"/>
    <w:rsid w:val="00470618"/>
    <w:rsid w:val="00471645"/>
    <w:rsid w:val="00473367"/>
    <w:rsid w:val="00473533"/>
    <w:rsid w:val="0047768D"/>
    <w:rsid w:val="00480FCD"/>
    <w:rsid w:val="004904AF"/>
    <w:rsid w:val="004907A9"/>
    <w:rsid w:val="0049122D"/>
    <w:rsid w:val="004919E6"/>
    <w:rsid w:val="00493CFC"/>
    <w:rsid w:val="0049460A"/>
    <w:rsid w:val="00494B24"/>
    <w:rsid w:val="004967FF"/>
    <w:rsid w:val="004978CA"/>
    <w:rsid w:val="004A0F51"/>
    <w:rsid w:val="004A1505"/>
    <w:rsid w:val="004A275F"/>
    <w:rsid w:val="004A32D5"/>
    <w:rsid w:val="004A66D6"/>
    <w:rsid w:val="004A6CC0"/>
    <w:rsid w:val="004A7687"/>
    <w:rsid w:val="004A76FD"/>
    <w:rsid w:val="004B65F5"/>
    <w:rsid w:val="004B6775"/>
    <w:rsid w:val="004B6E31"/>
    <w:rsid w:val="004B758A"/>
    <w:rsid w:val="004C2EAC"/>
    <w:rsid w:val="004D0A22"/>
    <w:rsid w:val="004D15D9"/>
    <w:rsid w:val="004D2041"/>
    <w:rsid w:val="004D23BE"/>
    <w:rsid w:val="004D4C84"/>
    <w:rsid w:val="004D53D9"/>
    <w:rsid w:val="004E00A0"/>
    <w:rsid w:val="004E6EDF"/>
    <w:rsid w:val="004F2780"/>
    <w:rsid w:val="004F4E52"/>
    <w:rsid w:val="004F7118"/>
    <w:rsid w:val="00500398"/>
    <w:rsid w:val="00500F6A"/>
    <w:rsid w:val="00501E2F"/>
    <w:rsid w:val="0050330A"/>
    <w:rsid w:val="00503511"/>
    <w:rsid w:val="00503BA3"/>
    <w:rsid w:val="0050426C"/>
    <w:rsid w:val="00506018"/>
    <w:rsid w:val="00506602"/>
    <w:rsid w:val="005123EC"/>
    <w:rsid w:val="00513849"/>
    <w:rsid w:val="005161CF"/>
    <w:rsid w:val="00516388"/>
    <w:rsid w:val="005175F2"/>
    <w:rsid w:val="005175F5"/>
    <w:rsid w:val="00517BF0"/>
    <w:rsid w:val="005212A9"/>
    <w:rsid w:val="005215C0"/>
    <w:rsid w:val="0052233B"/>
    <w:rsid w:val="00523F4C"/>
    <w:rsid w:val="00530737"/>
    <w:rsid w:val="0053100D"/>
    <w:rsid w:val="00531CBB"/>
    <w:rsid w:val="0054080C"/>
    <w:rsid w:val="00551816"/>
    <w:rsid w:val="0055208B"/>
    <w:rsid w:val="00552543"/>
    <w:rsid w:val="0055326E"/>
    <w:rsid w:val="005542C7"/>
    <w:rsid w:val="005544F0"/>
    <w:rsid w:val="005624B2"/>
    <w:rsid w:val="005645BE"/>
    <w:rsid w:val="00564F70"/>
    <w:rsid w:val="00566526"/>
    <w:rsid w:val="00571385"/>
    <w:rsid w:val="0058137B"/>
    <w:rsid w:val="0058150A"/>
    <w:rsid w:val="00583153"/>
    <w:rsid w:val="005856A1"/>
    <w:rsid w:val="00586AA0"/>
    <w:rsid w:val="00591875"/>
    <w:rsid w:val="00592580"/>
    <w:rsid w:val="005933F7"/>
    <w:rsid w:val="00594DBE"/>
    <w:rsid w:val="0059541D"/>
    <w:rsid w:val="005A32A1"/>
    <w:rsid w:val="005A63A0"/>
    <w:rsid w:val="005A640B"/>
    <w:rsid w:val="005B5B85"/>
    <w:rsid w:val="005B5D35"/>
    <w:rsid w:val="005B660F"/>
    <w:rsid w:val="005C2468"/>
    <w:rsid w:val="005C7EB7"/>
    <w:rsid w:val="005D1B4C"/>
    <w:rsid w:val="005D2C35"/>
    <w:rsid w:val="005D45AC"/>
    <w:rsid w:val="005E0BD2"/>
    <w:rsid w:val="005E1D37"/>
    <w:rsid w:val="005E3D76"/>
    <w:rsid w:val="005E444B"/>
    <w:rsid w:val="005E6F51"/>
    <w:rsid w:val="005F1220"/>
    <w:rsid w:val="005F1945"/>
    <w:rsid w:val="005F25C6"/>
    <w:rsid w:val="005F2682"/>
    <w:rsid w:val="005F26B5"/>
    <w:rsid w:val="005F3FB0"/>
    <w:rsid w:val="005F7189"/>
    <w:rsid w:val="00600F62"/>
    <w:rsid w:val="0060543B"/>
    <w:rsid w:val="006074DA"/>
    <w:rsid w:val="00610D41"/>
    <w:rsid w:val="006134BE"/>
    <w:rsid w:val="006143D9"/>
    <w:rsid w:val="00614E8D"/>
    <w:rsid w:val="00615D99"/>
    <w:rsid w:val="0061670D"/>
    <w:rsid w:val="006176C5"/>
    <w:rsid w:val="006202E4"/>
    <w:rsid w:val="00623D64"/>
    <w:rsid w:val="00624BB4"/>
    <w:rsid w:val="00626DD4"/>
    <w:rsid w:val="00632659"/>
    <w:rsid w:val="00634802"/>
    <w:rsid w:val="0063481F"/>
    <w:rsid w:val="00635B4F"/>
    <w:rsid w:val="00637556"/>
    <w:rsid w:val="00643186"/>
    <w:rsid w:val="00643EDF"/>
    <w:rsid w:val="0064539A"/>
    <w:rsid w:val="00645757"/>
    <w:rsid w:val="006465E9"/>
    <w:rsid w:val="00646DE2"/>
    <w:rsid w:val="006475D3"/>
    <w:rsid w:val="0065013F"/>
    <w:rsid w:val="00650D6B"/>
    <w:rsid w:val="00654348"/>
    <w:rsid w:val="00654864"/>
    <w:rsid w:val="00657A39"/>
    <w:rsid w:val="006625B6"/>
    <w:rsid w:val="00663A83"/>
    <w:rsid w:val="00671F6C"/>
    <w:rsid w:val="00671F85"/>
    <w:rsid w:val="0067264D"/>
    <w:rsid w:val="006768BB"/>
    <w:rsid w:val="0067697F"/>
    <w:rsid w:val="006850B8"/>
    <w:rsid w:val="00685654"/>
    <w:rsid w:val="00685CEE"/>
    <w:rsid w:val="0069572B"/>
    <w:rsid w:val="00695E79"/>
    <w:rsid w:val="006A042E"/>
    <w:rsid w:val="006A1C37"/>
    <w:rsid w:val="006A1FC8"/>
    <w:rsid w:val="006A7F16"/>
    <w:rsid w:val="006A7F7B"/>
    <w:rsid w:val="006B015F"/>
    <w:rsid w:val="006B27A8"/>
    <w:rsid w:val="006B5349"/>
    <w:rsid w:val="006B7960"/>
    <w:rsid w:val="006C242C"/>
    <w:rsid w:val="006C2AF4"/>
    <w:rsid w:val="006C343F"/>
    <w:rsid w:val="006C4A68"/>
    <w:rsid w:val="006D0701"/>
    <w:rsid w:val="006D1A56"/>
    <w:rsid w:val="006D24DE"/>
    <w:rsid w:val="006D32D8"/>
    <w:rsid w:val="006D3800"/>
    <w:rsid w:val="006D55DE"/>
    <w:rsid w:val="006E0F91"/>
    <w:rsid w:val="006E1B08"/>
    <w:rsid w:val="006E35A1"/>
    <w:rsid w:val="006E3844"/>
    <w:rsid w:val="006E4EE8"/>
    <w:rsid w:val="006E68B5"/>
    <w:rsid w:val="006E7274"/>
    <w:rsid w:val="006E772C"/>
    <w:rsid w:val="006E7A24"/>
    <w:rsid w:val="006F081B"/>
    <w:rsid w:val="006F18E1"/>
    <w:rsid w:val="006F193B"/>
    <w:rsid w:val="006F50FE"/>
    <w:rsid w:val="007012ED"/>
    <w:rsid w:val="00705728"/>
    <w:rsid w:val="007173CD"/>
    <w:rsid w:val="007236C8"/>
    <w:rsid w:val="00724C0A"/>
    <w:rsid w:val="00726573"/>
    <w:rsid w:val="00727358"/>
    <w:rsid w:val="00731C8C"/>
    <w:rsid w:val="00732545"/>
    <w:rsid w:val="00733074"/>
    <w:rsid w:val="00737382"/>
    <w:rsid w:val="007374A4"/>
    <w:rsid w:val="007378B7"/>
    <w:rsid w:val="00742133"/>
    <w:rsid w:val="00744304"/>
    <w:rsid w:val="00744FD9"/>
    <w:rsid w:val="00746A3E"/>
    <w:rsid w:val="00752105"/>
    <w:rsid w:val="00753864"/>
    <w:rsid w:val="00753C61"/>
    <w:rsid w:val="007565AE"/>
    <w:rsid w:val="00756CD7"/>
    <w:rsid w:val="007629DC"/>
    <w:rsid w:val="00763144"/>
    <w:rsid w:val="007636B5"/>
    <w:rsid w:val="0076489A"/>
    <w:rsid w:val="007652DE"/>
    <w:rsid w:val="00767527"/>
    <w:rsid w:val="0077008E"/>
    <w:rsid w:val="00773166"/>
    <w:rsid w:val="007761EE"/>
    <w:rsid w:val="00777DD8"/>
    <w:rsid w:val="0078099A"/>
    <w:rsid w:val="007810AF"/>
    <w:rsid w:val="00781EC9"/>
    <w:rsid w:val="00782395"/>
    <w:rsid w:val="00782A50"/>
    <w:rsid w:val="007843EC"/>
    <w:rsid w:val="007869A7"/>
    <w:rsid w:val="00786EB4"/>
    <w:rsid w:val="007875F6"/>
    <w:rsid w:val="007903FA"/>
    <w:rsid w:val="00791307"/>
    <w:rsid w:val="0079139D"/>
    <w:rsid w:val="0079228F"/>
    <w:rsid w:val="0079294B"/>
    <w:rsid w:val="00794279"/>
    <w:rsid w:val="00795776"/>
    <w:rsid w:val="00797878"/>
    <w:rsid w:val="007A0B90"/>
    <w:rsid w:val="007A151A"/>
    <w:rsid w:val="007A4056"/>
    <w:rsid w:val="007A5267"/>
    <w:rsid w:val="007A59D3"/>
    <w:rsid w:val="007B18DC"/>
    <w:rsid w:val="007B22AB"/>
    <w:rsid w:val="007B2865"/>
    <w:rsid w:val="007B5920"/>
    <w:rsid w:val="007B5DDA"/>
    <w:rsid w:val="007B78B1"/>
    <w:rsid w:val="007C0809"/>
    <w:rsid w:val="007C10E7"/>
    <w:rsid w:val="007C37DF"/>
    <w:rsid w:val="007C578C"/>
    <w:rsid w:val="007C59F5"/>
    <w:rsid w:val="007D2BE6"/>
    <w:rsid w:val="007D49C6"/>
    <w:rsid w:val="007D6ACE"/>
    <w:rsid w:val="007E30BC"/>
    <w:rsid w:val="007E3D66"/>
    <w:rsid w:val="007E498E"/>
    <w:rsid w:val="007E624E"/>
    <w:rsid w:val="007F3742"/>
    <w:rsid w:val="007F4731"/>
    <w:rsid w:val="007F52C6"/>
    <w:rsid w:val="008008DC"/>
    <w:rsid w:val="00801288"/>
    <w:rsid w:val="008019A3"/>
    <w:rsid w:val="008035AA"/>
    <w:rsid w:val="00804237"/>
    <w:rsid w:val="00805733"/>
    <w:rsid w:val="008077CE"/>
    <w:rsid w:val="0081065B"/>
    <w:rsid w:val="00811E32"/>
    <w:rsid w:val="0081255D"/>
    <w:rsid w:val="00812D7E"/>
    <w:rsid w:val="00813C19"/>
    <w:rsid w:val="00814DF3"/>
    <w:rsid w:val="008157CA"/>
    <w:rsid w:val="00815EE3"/>
    <w:rsid w:val="0081622E"/>
    <w:rsid w:val="00817D8F"/>
    <w:rsid w:val="00823651"/>
    <w:rsid w:val="008237C2"/>
    <w:rsid w:val="008241DA"/>
    <w:rsid w:val="00827302"/>
    <w:rsid w:val="00831109"/>
    <w:rsid w:val="008325EC"/>
    <w:rsid w:val="00837781"/>
    <w:rsid w:val="00842A09"/>
    <w:rsid w:val="008457DF"/>
    <w:rsid w:val="00845FB1"/>
    <w:rsid w:val="00850068"/>
    <w:rsid w:val="008522DF"/>
    <w:rsid w:val="00857777"/>
    <w:rsid w:val="00863124"/>
    <w:rsid w:val="0086653B"/>
    <w:rsid w:val="00867886"/>
    <w:rsid w:val="00867F86"/>
    <w:rsid w:val="00870A47"/>
    <w:rsid w:val="0087102E"/>
    <w:rsid w:val="0087185D"/>
    <w:rsid w:val="008720E9"/>
    <w:rsid w:val="008721A6"/>
    <w:rsid w:val="00872965"/>
    <w:rsid w:val="0087416C"/>
    <w:rsid w:val="00874F68"/>
    <w:rsid w:val="0087695E"/>
    <w:rsid w:val="00877BF7"/>
    <w:rsid w:val="00880228"/>
    <w:rsid w:val="00881214"/>
    <w:rsid w:val="00884726"/>
    <w:rsid w:val="00884DDF"/>
    <w:rsid w:val="00884F3A"/>
    <w:rsid w:val="00890E8B"/>
    <w:rsid w:val="00891FE1"/>
    <w:rsid w:val="008927ED"/>
    <w:rsid w:val="0089673A"/>
    <w:rsid w:val="00897B48"/>
    <w:rsid w:val="008A2A4A"/>
    <w:rsid w:val="008A41BB"/>
    <w:rsid w:val="008A6E03"/>
    <w:rsid w:val="008A74D8"/>
    <w:rsid w:val="008B1AE4"/>
    <w:rsid w:val="008B30F9"/>
    <w:rsid w:val="008B4BEA"/>
    <w:rsid w:val="008B7F2B"/>
    <w:rsid w:val="008C0CB8"/>
    <w:rsid w:val="008C14E9"/>
    <w:rsid w:val="008C1FEA"/>
    <w:rsid w:val="008C515A"/>
    <w:rsid w:val="008C77EE"/>
    <w:rsid w:val="008D1280"/>
    <w:rsid w:val="008D183C"/>
    <w:rsid w:val="008D3C66"/>
    <w:rsid w:val="008E0009"/>
    <w:rsid w:val="008E1717"/>
    <w:rsid w:val="008E7039"/>
    <w:rsid w:val="008E78D6"/>
    <w:rsid w:val="008F048F"/>
    <w:rsid w:val="008F145E"/>
    <w:rsid w:val="008F4832"/>
    <w:rsid w:val="008F4AD8"/>
    <w:rsid w:val="008F61CD"/>
    <w:rsid w:val="008F731F"/>
    <w:rsid w:val="0090018E"/>
    <w:rsid w:val="009025D6"/>
    <w:rsid w:val="00907CE4"/>
    <w:rsid w:val="009105B8"/>
    <w:rsid w:val="00912947"/>
    <w:rsid w:val="009138C5"/>
    <w:rsid w:val="00915142"/>
    <w:rsid w:val="00921090"/>
    <w:rsid w:val="00921702"/>
    <w:rsid w:val="00931491"/>
    <w:rsid w:val="009321F1"/>
    <w:rsid w:val="00932C7D"/>
    <w:rsid w:val="00935F95"/>
    <w:rsid w:val="00936CF2"/>
    <w:rsid w:val="00936D86"/>
    <w:rsid w:val="00937574"/>
    <w:rsid w:val="00937D83"/>
    <w:rsid w:val="0094079F"/>
    <w:rsid w:val="00940EE3"/>
    <w:rsid w:val="00942932"/>
    <w:rsid w:val="00944B0E"/>
    <w:rsid w:val="00944C73"/>
    <w:rsid w:val="009459F2"/>
    <w:rsid w:val="00946395"/>
    <w:rsid w:val="00946C61"/>
    <w:rsid w:val="00946D3D"/>
    <w:rsid w:val="00951E4B"/>
    <w:rsid w:val="00955057"/>
    <w:rsid w:val="00955AEB"/>
    <w:rsid w:val="0095790A"/>
    <w:rsid w:val="00957C66"/>
    <w:rsid w:val="0096272C"/>
    <w:rsid w:val="00963B9E"/>
    <w:rsid w:val="00964D81"/>
    <w:rsid w:val="009659B4"/>
    <w:rsid w:val="00965ADC"/>
    <w:rsid w:val="00965DC8"/>
    <w:rsid w:val="00967B31"/>
    <w:rsid w:val="00970F56"/>
    <w:rsid w:val="009728AA"/>
    <w:rsid w:val="0097450A"/>
    <w:rsid w:val="0097598B"/>
    <w:rsid w:val="009771AC"/>
    <w:rsid w:val="00977E02"/>
    <w:rsid w:val="00977E83"/>
    <w:rsid w:val="00981BF8"/>
    <w:rsid w:val="0098351B"/>
    <w:rsid w:val="009840DD"/>
    <w:rsid w:val="00991668"/>
    <w:rsid w:val="00991F45"/>
    <w:rsid w:val="00992D09"/>
    <w:rsid w:val="00992DC7"/>
    <w:rsid w:val="009942B8"/>
    <w:rsid w:val="009A082B"/>
    <w:rsid w:val="009A290E"/>
    <w:rsid w:val="009A2D30"/>
    <w:rsid w:val="009A47FE"/>
    <w:rsid w:val="009A4877"/>
    <w:rsid w:val="009A5975"/>
    <w:rsid w:val="009A5AC1"/>
    <w:rsid w:val="009B06E4"/>
    <w:rsid w:val="009B140B"/>
    <w:rsid w:val="009B1AE2"/>
    <w:rsid w:val="009B2120"/>
    <w:rsid w:val="009B42F9"/>
    <w:rsid w:val="009B46D7"/>
    <w:rsid w:val="009B4E95"/>
    <w:rsid w:val="009B691B"/>
    <w:rsid w:val="009B6C69"/>
    <w:rsid w:val="009C0012"/>
    <w:rsid w:val="009C0F22"/>
    <w:rsid w:val="009C1BB4"/>
    <w:rsid w:val="009C324C"/>
    <w:rsid w:val="009C3634"/>
    <w:rsid w:val="009C6FAB"/>
    <w:rsid w:val="009D1056"/>
    <w:rsid w:val="009D1EC2"/>
    <w:rsid w:val="009D53C1"/>
    <w:rsid w:val="009D6C57"/>
    <w:rsid w:val="009D7ED5"/>
    <w:rsid w:val="009E2B3E"/>
    <w:rsid w:val="009E7BEC"/>
    <w:rsid w:val="009F1E54"/>
    <w:rsid w:val="009F5570"/>
    <w:rsid w:val="009F5E63"/>
    <w:rsid w:val="00A00902"/>
    <w:rsid w:val="00A059D0"/>
    <w:rsid w:val="00A07116"/>
    <w:rsid w:val="00A075ED"/>
    <w:rsid w:val="00A07801"/>
    <w:rsid w:val="00A12890"/>
    <w:rsid w:val="00A15768"/>
    <w:rsid w:val="00A159F2"/>
    <w:rsid w:val="00A16EDA"/>
    <w:rsid w:val="00A17BCF"/>
    <w:rsid w:val="00A17F6C"/>
    <w:rsid w:val="00A2060D"/>
    <w:rsid w:val="00A20A93"/>
    <w:rsid w:val="00A239F9"/>
    <w:rsid w:val="00A24059"/>
    <w:rsid w:val="00A24CCF"/>
    <w:rsid w:val="00A308B6"/>
    <w:rsid w:val="00A30D6F"/>
    <w:rsid w:val="00A30D78"/>
    <w:rsid w:val="00A31553"/>
    <w:rsid w:val="00A316D1"/>
    <w:rsid w:val="00A32A0B"/>
    <w:rsid w:val="00A351F4"/>
    <w:rsid w:val="00A35DAA"/>
    <w:rsid w:val="00A360CC"/>
    <w:rsid w:val="00A3697B"/>
    <w:rsid w:val="00A37A20"/>
    <w:rsid w:val="00A4262A"/>
    <w:rsid w:val="00A4371D"/>
    <w:rsid w:val="00A44064"/>
    <w:rsid w:val="00A46445"/>
    <w:rsid w:val="00A47975"/>
    <w:rsid w:val="00A47E81"/>
    <w:rsid w:val="00A522DA"/>
    <w:rsid w:val="00A5343C"/>
    <w:rsid w:val="00A54B3D"/>
    <w:rsid w:val="00A54FDC"/>
    <w:rsid w:val="00A55002"/>
    <w:rsid w:val="00A578C9"/>
    <w:rsid w:val="00A57ACD"/>
    <w:rsid w:val="00A64FE7"/>
    <w:rsid w:val="00A7193E"/>
    <w:rsid w:val="00A76B79"/>
    <w:rsid w:val="00A82A00"/>
    <w:rsid w:val="00A82E6D"/>
    <w:rsid w:val="00A85584"/>
    <w:rsid w:val="00A8581A"/>
    <w:rsid w:val="00A86F12"/>
    <w:rsid w:val="00A9023B"/>
    <w:rsid w:val="00A90A44"/>
    <w:rsid w:val="00A9262E"/>
    <w:rsid w:val="00A93EE0"/>
    <w:rsid w:val="00A97CA1"/>
    <w:rsid w:val="00AA0B4E"/>
    <w:rsid w:val="00AA133D"/>
    <w:rsid w:val="00AA1698"/>
    <w:rsid w:val="00AA2F9E"/>
    <w:rsid w:val="00AA4126"/>
    <w:rsid w:val="00AC0AEB"/>
    <w:rsid w:val="00AC1ECF"/>
    <w:rsid w:val="00AC29DF"/>
    <w:rsid w:val="00AC51BF"/>
    <w:rsid w:val="00AC6189"/>
    <w:rsid w:val="00AC712B"/>
    <w:rsid w:val="00AD0D5B"/>
    <w:rsid w:val="00AD15AE"/>
    <w:rsid w:val="00AD6BF6"/>
    <w:rsid w:val="00AE447A"/>
    <w:rsid w:val="00AE5E12"/>
    <w:rsid w:val="00AE782D"/>
    <w:rsid w:val="00AE7F56"/>
    <w:rsid w:val="00AF3CCC"/>
    <w:rsid w:val="00AF3D71"/>
    <w:rsid w:val="00AF513A"/>
    <w:rsid w:val="00AF79E9"/>
    <w:rsid w:val="00B01296"/>
    <w:rsid w:val="00B028E7"/>
    <w:rsid w:val="00B04D8B"/>
    <w:rsid w:val="00B062EA"/>
    <w:rsid w:val="00B10239"/>
    <w:rsid w:val="00B1089A"/>
    <w:rsid w:val="00B10F27"/>
    <w:rsid w:val="00B12E47"/>
    <w:rsid w:val="00B147CF"/>
    <w:rsid w:val="00B14C76"/>
    <w:rsid w:val="00B20611"/>
    <w:rsid w:val="00B21240"/>
    <w:rsid w:val="00B249E0"/>
    <w:rsid w:val="00B267F4"/>
    <w:rsid w:val="00B26FBB"/>
    <w:rsid w:val="00B27FA8"/>
    <w:rsid w:val="00B30186"/>
    <w:rsid w:val="00B3201A"/>
    <w:rsid w:val="00B350C4"/>
    <w:rsid w:val="00B352E2"/>
    <w:rsid w:val="00B371C5"/>
    <w:rsid w:val="00B402FE"/>
    <w:rsid w:val="00B40DCB"/>
    <w:rsid w:val="00B41C21"/>
    <w:rsid w:val="00B442FA"/>
    <w:rsid w:val="00B4534A"/>
    <w:rsid w:val="00B47B14"/>
    <w:rsid w:val="00B47BB5"/>
    <w:rsid w:val="00B52C09"/>
    <w:rsid w:val="00B54083"/>
    <w:rsid w:val="00B54144"/>
    <w:rsid w:val="00B57494"/>
    <w:rsid w:val="00B60374"/>
    <w:rsid w:val="00B623B1"/>
    <w:rsid w:val="00B62A58"/>
    <w:rsid w:val="00B63D7D"/>
    <w:rsid w:val="00B65616"/>
    <w:rsid w:val="00B65ACF"/>
    <w:rsid w:val="00B67B1F"/>
    <w:rsid w:val="00B752C9"/>
    <w:rsid w:val="00B754BE"/>
    <w:rsid w:val="00B767B9"/>
    <w:rsid w:val="00B80A5A"/>
    <w:rsid w:val="00B836CB"/>
    <w:rsid w:val="00B84A6E"/>
    <w:rsid w:val="00B86743"/>
    <w:rsid w:val="00B877AF"/>
    <w:rsid w:val="00B92095"/>
    <w:rsid w:val="00B92D06"/>
    <w:rsid w:val="00B94D32"/>
    <w:rsid w:val="00B95640"/>
    <w:rsid w:val="00B960D4"/>
    <w:rsid w:val="00B96CA9"/>
    <w:rsid w:val="00BA05B3"/>
    <w:rsid w:val="00BA09DB"/>
    <w:rsid w:val="00BA0A5A"/>
    <w:rsid w:val="00BA1AA8"/>
    <w:rsid w:val="00BA4222"/>
    <w:rsid w:val="00BB0F04"/>
    <w:rsid w:val="00BB22F0"/>
    <w:rsid w:val="00BB3AFE"/>
    <w:rsid w:val="00BB661B"/>
    <w:rsid w:val="00BC3B83"/>
    <w:rsid w:val="00BC471C"/>
    <w:rsid w:val="00BC5484"/>
    <w:rsid w:val="00BC7395"/>
    <w:rsid w:val="00BC7649"/>
    <w:rsid w:val="00BD017A"/>
    <w:rsid w:val="00BD5F87"/>
    <w:rsid w:val="00BD65AD"/>
    <w:rsid w:val="00BD76AC"/>
    <w:rsid w:val="00BE046E"/>
    <w:rsid w:val="00BE31B8"/>
    <w:rsid w:val="00BE576C"/>
    <w:rsid w:val="00BE70A6"/>
    <w:rsid w:val="00BE79A1"/>
    <w:rsid w:val="00BF024D"/>
    <w:rsid w:val="00BF286C"/>
    <w:rsid w:val="00BF5B3B"/>
    <w:rsid w:val="00BF7158"/>
    <w:rsid w:val="00C02195"/>
    <w:rsid w:val="00C060F5"/>
    <w:rsid w:val="00C068CC"/>
    <w:rsid w:val="00C105C6"/>
    <w:rsid w:val="00C10CEC"/>
    <w:rsid w:val="00C126AF"/>
    <w:rsid w:val="00C12955"/>
    <w:rsid w:val="00C17283"/>
    <w:rsid w:val="00C174E3"/>
    <w:rsid w:val="00C20796"/>
    <w:rsid w:val="00C20F55"/>
    <w:rsid w:val="00C21820"/>
    <w:rsid w:val="00C22398"/>
    <w:rsid w:val="00C22D4C"/>
    <w:rsid w:val="00C23301"/>
    <w:rsid w:val="00C23311"/>
    <w:rsid w:val="00C23DF2"/>
    <w:rsid w:val="00C2610E"/>
    <w:rsid w:val="00C27190"/>
    <w:rsid w:val="00C3113E"/>
    <w:rsid w:val="00C314FB"/>
    <w:rsid w:val="00C32FC5"/>
    <w:rsid w:val="00C34258"/>
    <w:rsid w:val="00C34CE2"/>
    <w:rsid w:val="00C364FD"/>
    <w:rsid w:val="00C36D99"/>
    <w:rsid w:val="00C37C2F"/>
    <w:rsid w:val="00C4180D"/>
    <w:rsid w:val="00C42675"/>
    <w:rsid w:val="00C43095"/>
    <w:rsid w:val="00C43BA9"/>
    <w:rsid w:val="00C4462B"/>
    <w:rsid w:val="00C46C2F"/>
    <w:rsid w:val="00C46C97"/>
    <w:rsid w:val="00C52873"/>
    <w:rsid w:val="00C52ED6"/>
    <w:rsid w:val="00C543BB"/>
    <w:rsid w:val="00C54440"/>
    <w:rsid w:val="00C6040C"/>
    <w:rsid w:val="00C60B3A"/>
    <w:rsid w:val="00C612FB"/>
    <w:rsid w:val="00C63806"/>
    <w:rsid w:val="00C65E96"/>
    <w:rsid w:val="00C667D6"/>
    <w:rsid w:val="00C679BE"/>
    <w:rsid w:val="00C70F00"/>
    <w:rsid w:val="00C7176D"/>
    <w:rsid w:val="00C72E42"/>
    <w:rsid w:val="00C73AA7"/>
    <w:rsid w:val="00C73F30"/>
    <w:rsid w:val="00C74487"/>
    <w:rsid w:val="00C75758"/>
    <w:rsid w:val="00C76005"/>
    <w:rsid w:val="00C7690A"/>
    <w:rsid w:val="00C76D50"/>
    <w:rsid w:val="00C77637"/>
    <w:rsid w:val="00C77799"/>
    <w:rsid w:val="00C779F2"/>
    <w:rsid w:val="00C8123F"/>
    <w:rsid w:val="00C854CA"/>
    <w:rsid w:val="00C860F1"/>
    <w:rsid w:val="00C90B93"/>
    <w:rsid w:val="00C921D9"/>
    <w:rsid w:val="00C94318"/>
    <w:rsid w:val="00C9662F"/>
    <w:rsid w:val="00CA0549"/>
    <w:rsid w:val="00CA0E9D"/>
    <w:rsid w:val="00CA5C56"/>
    <w:rsid w:val="00CA6867"/>
    <w:rsid w:val="00CB2EDC"/>
    <w:rsid w:val="00CB7151"/>
    <w:rsid w:val="00CC26FC"/>
    <w:rsid w:val="00CC3440"/>
    <w:rsid w:val="00CC3F68"/>
    <w:rsid w:val="00CC6122"/>
    <w:rsid w:val="00CC61B4"/>
    <w:rsid w:val="00CD32F3"/>
    <w:rsid w:val="00CD6B7B"/>
    <w:rsid w:val="00CD782B"/>
    <w:rsid w:val="00CE04A4"/>
    <w:rsid w:val="00CE2BA1"/>
    <w:rsid w:val="00D00036"/>
    <w:rsid w:val="00D012D7"/>
    <w:rsid w:val="00D03307"/>
    <w:rsid w:val="00D04149"/>
    <w:rsid w:val="00D04860"/>
    <w:rsid w:val="00D074A2"/>
    <w:rsid w:val="00D1032E"/>
    <w:rsid w:val="00D14E77"/>
    <w:rsid w:val="00D151FB"/>
    <w:rsid w:val="00D16047"/>
    <w:rsid w:val="00D20B4A"/>
    <w:rsid w:val="00D2327D"/>
    <w:rsid w:val="00D23582"/>
    <w:rsid w:val="00D25200"/>
    <w:rsid w:val="00D26BD3"/>
    <w:rsid w:val="00D26CC5"/>
    <w:rsid w:val="00D278B8"/>
    <w:rsid w:val="00D316F5"/>
    <w:rsid w:val="00D359CE"/>
    <w:rsid w:val="00D36CBD"/>
    <w:rsid w:val="00D42E01"/>
    <w:rsid w:val="00D45895"/>
    <w:rsid w:val="00D463C7"/>
    <w:rsid w:val="00D510B3"/>
    <w:rsid w:val="00D51200"/>
    <w:rsid w:val="00D5331D"/>
    <w:rsid w:val="00D5349A"/>
    <w:rsid w:val="00D626B6"/>
    <w:rsid w:val="00D646BE"/>
    <w:rsid w:val="00D652CB"/>
    <w:rsid w:val="00D72B3F"/>
    <w:rsid w:val="00D73528"/>
    <w:rsid w:val="00D74E15"/>
    <w:rsid w:val="00D7501C"/>
    <w:rsid w:val="00D76555"/>
    <w:rsid w:val="00D7712A"/>
    <w:rsid w:val="00D77829"/>
    <w:rsid w:val="00D80C01"/>
    <w:rsid w:val="00D8144C"/>
    <w:rsid w:val="00D851C6"/>
    <w:rsid w:val="00D864F6"/>
    <w:rsid w:val="00D8748E"/>
    <w:rsid w:val="00D90AEA"/>
    <w:rsid w:val="00D910A9"/>
    <w:rsid w:val="00D93F82"/>
    <w:rsid w:val="00D96979"/>
    <w:rsid w:val="00D96CE2"/>
    <w:rsid w:val="00DA002A"/>
    <w:rsid w:val="00DA1612"/>
    <w:rsid w:val="00DA20A5"/>
    <w:rsid w:val="00DA3E3B"/>
    <w:rsid w:val="00DA4114"/>
    <w:rsid w:val="00DA4151"/>
    <w:rsid w:val="00DA52CF"/>
    <w:rsid w:val="00DA534C"/>
    <w:rsid w:val="00DA5A97"/>
    <w:rsid w:val="00DA5F41"/>
    <w:rsid w:val="00DA79AF"/>
    <w:rsid w:val="00DB4F06"/>
    <w:rsid w:val="00DB6C14"/>
    <w:rsid w:val="00DC0A1E"/>
    <w:rsid w:val="00DC4B84"/>
    <w:rsid w:val="00DC6DA6"/>
    <w:rsid w:val="00DC795D"/>
    <w:rsid w:val="00DD2F91"/>
    <w:rsid w:val="00DD683A"/>
    <w:rsid w:val="00DE3BF0"/>
    <w:rsid w:val="00DE5758"/>
    <w:rsid w:val="00DE75ED"/>
    <w:rsid w:val="00DE78BA"/>
    <w:rsid w:val="00DF0522"/>
    <w:rsid w:val="00DF320C"/>
    <w:rsid w:val="00DF56D7"/>
    <w:rsid w:val="00DF5C19"/>
    <w:rsid w:val="00E004F5"/>
    <w:rsid w:val="00E00C58"/>
    <w:rsid w:val="00E02E09"/>
    <w:rsid w:val="00E04904"/>
    <w:rsid w:val="00E04A6D"/>
    <w:rsid w:val="00E06F5E"/>
    <w:rsid w:val="00E12C04"/>
    <w:rsid w:val="00E1647D"/>
    <w:rsid w:val="00E17569"/>
    <w:rsid w:val="00E22873"/>
    <w:rsid w:val="00E2382B"/>
    <w:rsid w:val="00E255BD"/>
    <w:rsid w:val="00E266D7"/>
    <w:rsid w:val="00E30330"/>
    <w:rsid w:val="00E30890"/>
    <w:rsid w:val="00E377E5"/>
    <w:rsid w:val="00E40DD7"/>
    <w:rsid w:val="00E41821"/>
    <w:rsid w:val="00E425E4"/>
    <w:rsid w:val="00E457FA"/>
    <w:rsid w:val="00E45B1F"/>
    <w:rsid w:val="00E46F0F"/>
    <w:rsid w:val="00E472DA"/>
    <w:rsid w:val="00E50CB6"/>
    <w:rsid w:val="00E5609E"/>
    <w:rsid w:val="00E56B56"/>
    <w:rsid w:val="00E60615"/>
    <w:rsid w:val="00E60BF9"/>
    <w:rsid w:val="00E6112D"/>
    <w:rsid w:val="00E70A0C"/>
    <w:rsid w:val="00E70B8F"/>
    <w:rsid w:val="00E71597"/>
    <w:rsid w:val="00E72935"/>
    <w:rsid w:val="00E740EF"/>
    <w:rsid w:val="00E744D1"/>
    <w:rsid w:val="00E7604F"/>
    <w:rsid w:val="00E760E4"/>
    <w:rsid w:val="00E76CA8"/>
    <w:rsid w:val="00E82514"/>
    <w:rsid w:val="00E82976"/>
    <w:rsid w:val="00E940F7"/>
    <w:rsid w:val="00E94E20"/>
    <w:rsid w:val="00E9570A"/>
    <w:rsid w:val="00E96129"/>
    <w:rsid w:val="00E965C3"/>
    <w:rsid w:val="00EA0EA2"/>
    <w:rsid w:val="00EA1679"/>
    <w:rsid w:val="00EA1DF1"/>
    <w:rsid w:val="00EA56E6"/>
    <w:rsid w:val="00EA70BF"/>
    <w:rsid w:val="00EA738D"/>
    <w:rsid w:val="00EA7610"/>
    <w:rsid w:val="00EB6756"/>
    <w:rsid w:val="00EB75A3"/>
    <w:rsid w:val="00EC54D1"/>
    <w:rsid w:val="00ED097D"/>
    <w:rsid w:val="00ED1512"/>
    <w:rsid w:val="00ED1723"/>
    <w:rsid w:val="00ED3059"/>
    <w:rsid w:val="00ED42C1"/>
    <w:rsid w:val="00ED78AC"/>
    <w:rsid w:val="00ED7945"/>
    <w:rsid w:val="00EE0DB7"/>
    <w:rsid w:val="00EE20A8"/>
    <w:rsid w:val="00EE4CF6"/>
    <w:rsid w:val="00EE5782"/>
    <w:rsid w:val="00EE6EB3"/>
    <w:rsid w:val="00EF23CD"/>
    <w:rsid w:val="00EF374B"/>
    <w:rsid w:val="00EF3B96"/>
    <w:rsid w:val="00EF3B98"/>
    <w:rsid w:val="00EF4E8C"/>
    <w:rsid w:val="00EF58BF"/>
    <w:rsid w:val="00EF5AFD"/>
    <w:rsid w:val="00F06419"/>
    <w:rsid w:val="00F11661"/>
    <w:rsid w:val="00F12BC6"/>
    <w:rsid w:val="00F13E1F"/>
    <w:rsid w:val="00F145CB"/>
    <w:rsid w:val="00F16249"/>
    <w:rsid w:val="00F16387"/>
    <w:rsid w:val="00F165E0"/>
    <w:rsid w:val="00F17B80"/>
    <w:rsid w:val="00F20251"/>
    <w:rsid w:val="00F22BAA"/>
    <w:rsid w:val="00F22F69"/>
    <w:rsid w:val="00F3295F"/>
    <w:rsid w:val="00F351B6"/>
    <w:rsid w:val="00F353B7"/>
    <w:rsid w:val="00F35937"/>
    <w:rsid w:val="00F376ED"/>
    <w:rsid w:val="00F4017E"/>
    <w:rsid w:val="00F40393"/>
    <w:rsid w:val="00F40AE1"/>
    <w:rsid w:val="00F44C74"/>
    <w:rsid w:val="00F50C13"/>
    <w:rsid w:val="00F51256"/>
    <w:rsid w:val="00F5368B"/>
    <w:rsid w:val="00F557CB"/>
    <w:rsid w:val="00F636E7"/>
    <w:rsid w:val="00F64F58"/>
    <w:rsid w:val="00F65947"/>
    <w:rsid w:val="00F70560"/>
    <w:rsid w:val="00F71582"/>
    <w:rsid w:val="00F71ECE"/>
    <w:rsid w:val="00F72124"/>
    <w:rsid w:val="00F73CAE"/>
    <w:rsid w:val="00F73CAF"/>
    <w:rsid w:val="00F75FC8"/>
    <w:rsid w:val="00F772BE"/>
    <w:rsid w:val="00F77372"/>
    <w:rsid w:val="00F77D09"/>
    <w:rsid w:val="00F77FFA"/>
    <w:rsid w:val="00F800EC"/>
    <w:rsid w:val="00F81AD6"/>
    <w:rsid w:val="00F82E19"/>
    <w:rsid w:val="00F835E1"/>
    <w:rsid w:val="00F83BFF"/>
    <w:rsid w:val="00F83D91"/>
    <w:rsid w:val="00F841BF"/>
    <w:rsid w:val="00F8497D"/>
    <w:rsid w:val="00F84DA9"/>
    <w:rsid w:val="00F8786C"/>
    <w:rsid w:val="00F9021E"/>
    <w:rsid w:val="00F92A3D"/>
    <w:rsid w:val="00F96569"/>
    <w:rsid w:val="00F96A86"/>
    <w:rsid w:val="00F96DCA"/>
    <w:rsid w:val="00FA0E7A"/>
    <w:rsid w:val="00FA22B4"/>
    <w:rsid w:val="00FA426F"/>
    <w:rsid w:val="00FA66EF"/>
    <w:rsid w:val="00FA6F1F"/>
    <w:rsid w:val="00FB0098"/>
    <w:rsid w:val="00FB03DF"/>
    <w:rsid w:val="00FB0D12"/>
    <w:rsid w:val="00FB27C1"/>
    <w:rsid w:val="00FB5090"/>
    <w:rsid w:val="00FB5700"/>
    <w:rsid w:val="00FB6F4F"/>
    <w:rsid w:val="00FC277D"/>
    <w:rsid w:val="00FC419F"/>
    <w:rsid w:val="00FD208F"/>
    <w:rsid w:val="00FD6592"/>
    <w:rsid w:val="00FD7A7A"/>
    <w:rsid w:val="00FE31AF"/>
    <w:rsid w:val="00FE39D3"/>
    <w:rsid w:val="00FE7147"/>
    <w:rsid w:val="00FF0DE2"/>
    <w:rsid w:val="00FF13DD"/>
    <w:rsid w:val="00FF484E"/>
    <w:rsid w:val="00FF7293"/>
    <w:rsid w:val="00FF73F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8BFC700"/>
  <w15:docId w15:val="{F6DF9BC4-8BBF-43F1-AFBC-89C46637E3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D4CC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B752C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57777"/>
    <w:rPr>
      <w:sz w:val="18"/>
      <w:szCs w:val="18"/>
    </w:rPr>
  </w:style>
  <w:style w:type="paragraph" w:styleId="CommentText">
    <w:name w:val="annotation text"/>
    <w:basedOn w:val="Normal"/>
    <w:link w:val="CommentTextChar"/>
    <w:uiPriority w:val="99"/>
    <w:unhideWhenUsed/>
    <w:rsid w:val="00857777"/>
    <w:pPr>
      <w:spacing w:line="240" w:lineRule="auto"/>
    </w:pPr>
    <w:rPr>
      <w:rFonts w:cs="Times New Roman"/>
      <w:sz w:val="24"/>
      <w:szCs w:val="24"/>
    </w:rPr>
  </w:style>
  <w:style w:type="character" w:customStyle="1" w:styleId="CommentTextChar">
    <w:name w:val="Comment Text Char"/>
    <w:basedOn w:val="DefaultParagraphFont"/>
    <w:link w:val="CommentText"/>
    <w:uiPriority w:val="99"/>
    <w:rsid w:val="00857777"/>
    <w:rPr>
      <w:rFonts w:cs="Times New Roman"/>
      <w:sz w:val="24"/>
      <w:szCs w:val="24"/>
    </w:rPr>
  </w:style>
  <w:style w:type="paragraph" w:styleId="BalloonText">
    <w:name w:val="Balloon Text"/>
    <w:basedOn w:val="Normal"/>
    <w:link w:val="BalloonTextChar"/>
    <w:uiPriority w:val="99"/>
    <w:semiHidden/>
    <w:unhideWhenUsed/>
    <w:rsid w:val="0085777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7777"/>
    <w:rPr>
      <w:rFonts w:ascii="Segoe UI" w:hAnsi="Segoe UI" w:cs="Segoe UI"/>
      <w:sz w:val="18"/>
      <w:szCs w:val="18"/>
    </w:rPr>
  </w:style>
  <w:style w:type="paragraph" w:customStyle="1" w:styleId="EndNoteBibliographyTitle">
    <w:name w:val="EndNote Bibliography Title"/>
    <w:basedOn w:val="Normal"/>
    <w:link w:val="EndNoteBibliographyTitleChar"/>
    <w:rsid w:val="00417EA6"/>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417EA6"/>
    <w:rPr>
      <w:rFonts w:ascii="Calibri" w:hAnsi="Calibri" w:cs="Calibri"/>
      <w:noProof/>
    </w:rPr>
  </w:style>
  <w:style w:type="paragraph" w:customStyle="1" w:styleId="EndNoteBibliography">
    <w:name w:val="EndNote Bibliography"/>
    <w:basedOn w:val="Normal"/>
    <w:link w:val="EndNoteBibliographyChar"/>
    <w:rsid w:val="00417EA6"/>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417EA6"/>
    <w:rPr>
      <w:rFonts w:ascii="Calibri" w:hAnsi="Calibri" w:cs="Calibri"/>
      <w:noProof/>
    </w:rPr>
  </w:style>
  <w:style w:type="character" w:styleId="Hyperlink">
    <w:name w:val="Hyperlink"/>
    <w:basedOn w:val="DefaultParagraphFont"/>
    <w:uiPriority w:val="99"/>
    <w:unhideWhenUsed/>
    <w:rsid w:val="00417EA6"/>
    <w:rPr>
      <w:color w:val="0563C1" w:themeColor="hyperlink"/>
      <w:u w:val="single"/>
    </w:rPr>
  </w:style>
  <w:style w:type="character" w:customStyle="1" w:styleId="UnresolvedMention1">
    <w:name w:val="Unresolved Mention1"/>
    <w:basedOn w:val="DefaultParagraphFont"/>
    <w:uiPriority w:val="99"/>
    <w:semiHidden/>
    <w:unhideWhenUsed/>
    <w:rsid w:val="00417EA6"/>
    <w:rPr>
      <w:color w:val="605E5C"/>
      <w:shd w:val="clear" w:color="auto" w:fill="E1DFDD"/>
    </w:rPr>
  </w:style>
  <w:style w:type="character" w:styleId="LineNumber">
    <w:name w:val="line number"/>
    <w:basedOn w:val="DefaultParagraphFont"/>
    <w:uiPriority w:val="99"/>
    <w:semiHidden/>
    <w:unhideWhenUsed/>
    <w:rsid w:val="00193B4B"/>
  </w:style>
  <w:style w:type="paragraph" w:styleId="CommentSubject">
    <w:name w:val="annotation subject"/>
    <w:basedOn w:val="CommentText"/>
    <w:next w:val="CommentText"/>
    <w:link w:val="CommentSubjectChar"/>
    <w:uiPriority w:val="99"/>
    <w:semiHidden/>
    <w:unhideWhenUsed/>
    <w:rsid w:val="0043015C"/>
    <w:rPr>
      <w:rFonts w:cstheme="minorBidi"/>
      <w:b/>
      <w:bCs/>
      <w:sz w:val="20"/>
      <w:szCs w:val="20"/>
    </w:rPr>
  </w:style>
  <w:style w:type="character" w:customStyle="1" w:styleId="CommentSubjectChar">
    <w:name w:val="Comment Subject Char"/>
    <w:basedOn w:val="CommentTextChar"/>
    <w:link w:val="CommentSubject"/>
    <w:uiPriority w:val="99"/>
    <w:semiHidden/>
    <w:rsid w:val="0043015C"/>
    <w:rPr>
      <w:rFonts w:cs="Times New Roman"/>
      <w:b/>
      <w:bCs/>
      <w:sz w:val="20"/>
      <w:szCs w:val="20"/>
    </w:rPr>
  </w:style>
  <w:style w:type="character" w:customStyle="1" w:styleId="UnresolvedMention2">
    <w:name w:val="Unresolved Mention2"/>
    <w:basedOn w:val="DefaultParagraphFont"/>
    <w:uiPriority w:val="99"/>
    <w:semiHidden/>
    <w:unhideWhenUsed/>
    <w:rsid w:val="00635B4F"/>
    <w:rPr>
      <w:color w:val="605E5C"/>
      <w:shd w:val="clear" w:color="auto" w:fill="E1DFDD"/>
    </w:rPr>
  </w:style>
  <w:style w:type="paragraph" w:customStyle="1" w:styleId="Normal1">
    <w:name w:val="Normal1"/>
    <w:rsid w:val="00E71597"/>
    <w:pPr>
      <w:pBdr>
        <w:top w:val="nil"/>
        <w:left w:val="nil"/>
        <w:bottom w:val="nil"/>
        <w:right w:val="nil"/>
        <w:between w:val="nil"/>
      </w:pBdr>
      <w:spacing w:after="0" w:line="240" w:lineRule="auto"/>
    </w:pPr>
    <w:rPr>
      <w:rFonts w:ascii="Times New Roman" w:eastAsia="Times New Roman" w:hAnsi="Times New Roman" w:cs="Times New Roman"/>
      <w:color w:val="000000"/>
      <w:sz w:val="24"/>
      <w:szCs w:val="24"/>
    </w:rPr>
  </w:style>
  <w:style w:type="paragraph" w:customStyle="1" w:styleId="Default">
    <w:name w:val="Default"/>
    <w:rsid w:val="0028462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UnresolvedMention3">
    <w:name w:val="Unresolved Mention3"/>
    <w:basedOn w:val="DefaultParagraphFont"/>
    <w:uiPriority w:val="99"/>
    <w:semiHidden/>
    <w:unhideWhenUsed/>
    <w:rsid w:val="000F5A88"/>
    <w:rPr>
      <w:color w:val="605E5C"/>
      <w:shd w:val="clear" w:color="auto" w:fill="E1DFDD"/>
    </w:rPr>
  </w:style>
  <w:style w:type="paragraph" w:styleId="Revision">
    <w:name w:val="Revision"/>
    <w:hidden/>
    <w:uiPriority w:val="99"/>
    <w:semiHidden/>
    <w:rsid w:val="006D32D8"/>
    <w:pPr>
      <w:spacing w:after="0" w:line="240" w:lineRule="auto"/>
    </w:pPr>
  </w:style>
  <w:style w:type="paragraph" w:customStyle="1" w:styleId="a">
    <w:name w:val="_"/>
    <w:basedOn w:val="Normal"/>
    <w:rsid w:val="000F7DD8"/>
    <w:pPr>
      <w:widowControl w:val="0"/>
      <w:autoSpaceDE w:val="0"/>
      <w:autoSpaceDN w:val="0"/>
      <w:adjustRightInd w:val="0"/>
      <w:spacing w:after="0" w:line="240" w:lineRule="auto"/>
      <w:ind w:left="1440" w:hanging="720"/>
    </w:pPr>
    <w:rPr>
      <w:rFonts w:ascii="Times New Roman" w:eastAsia="Times New Roman" w:hAnsi="Times New Roman" w:cs="Times New Roman"/>
      <w:sz w:val="20"/>
      <w:szCs w:val="20"/>
    </w:rPr>
  </w:style>
  <w:style w:type="character" w:styleId="Emphasis">
    <w:name w:val="Emphasis"/>
    <w:basedOn w:val="DefaultParagraphFont"/>
    <w:uiPriority w:val="20"/>
    <w:qFormat/>
    <w:rsid w:val="00F82E19"/>
    <w:rPr>
      <w:i/>
      <w:iCs/>
    </w:rPr>
  </w:style>
  <w:style w:type="paragraph" w:styleId="Header">
    <w:name w:val="header"/>
    <w:basedOn w:val="Normal"/>
    <w:link w:val="HeaderChar"/>
    <w:uiPriority w:val="99"/>
    <w:unhideWhenUsed/>
    <w:rsid w:val="00416F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16F20"/>
  </w:style>
  <w:style w:type="paragraph" w:styleId="Footer">
    <w:name w:val="footer"/>
    <w:basedOn w:val="Normal"/>
    <w:link w:val="FooterChar"/>
    <w:uiPriority w:val="99"/>
    <w:unhideWhenUsed/>
    <w:rsid w:val="00416F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416F20"/>
  </w:style>
  <w:style w:type="paragraph" w:styleId="NormalWeb">
    <w:name w:val="Normal (Web)"/>
    <w:basedOn w:val="Normal"/>
    <w:uiPriority w:val="99"/>
    <w:unhideWhenUsed/>
    <w:rsid w:val="00416F20"/>
    <w:pPr>
      <w:spacing w:before="100" w:beforeAutospacing="1" w:after="100" w:afterAutospacing="1" w:line="240" w:lineRule="auto"/>
    </w:pPr>
    <w:rPr>
      <w:rFonts w:ascii="Times" w:eastAsiaTheme="minorEastAsia" w:hAnsi="Times" w:cs="Times New Roman"/>
      <w:sz w:val="20"/>
      <w:szCs w:val="20"/>
    </w:rPr>
  </w:style>
  <w:style w:type="character" w:customStyle="1" w:styleId="Heading2Char">
    <w:name w:val="Heading 2 Char"/>
    <w:basedOn w:val="DefaultParagraphFont"/>
    <w:link w:val="Heading2"/>
    <w:uiPriority w:val="9"/>
    <w:rsid w:val="00B752C9"/>
    <w:rPr>
      <w:rFonts w:ascii="Times New Roman" w:eastAsia="Times New Roman" w:hAnsi="Times New Roman" w:cs="Times New Roman"/>
      <w:b/>
      <w:bCs/>
      <w:sz w:val="36"/>
      <w:szCs w:val="36"/>
    </w:rPr>
  </w:style>
  <w:style w:type="character" w:customStyle="1" w:styleId="UnresolvedMention4">
    <w:name w:val="Unresolved Mention4"/>
    <w:basedOn w:val="DefaultParagraphFont"/>
    <w:uiPriority w:val="99"/>
    <w:semiHidden/>
    <w:unhideWhenUsed/>
    <w:rsid w:val="00182DEC"/>
    <w:rPr>
      <w:color w:val="605E5C"/>
      <w:shd w:val="clear" w:color="auto" w:fill="E1DFDD"/>
    </w:rPr>
  </w:style>
  <w:style w:type="table" w:styleId="TableGrid">
    <w:name w:val="Table Grid"/>
    <w:basedOn w:val="TableNormal"/>
    <w:uiPriority w:val="39"/>
    <w:rsid w:val="001E1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
    <w:name w:val="Unresolved Mention"/>
    <w:basedOn w:val="DefaultParagraphFont"/>
    <w:uiPriority w:val="99"/>
    <w:semiHidden/>
    <w:unhideWhenUsed/>
    <w:rsid w:val="0049460A"/>
    <w:rPr>
      <w:color w:val="605E5C"/>
      <w:shd w:val="clear" w:color="auto" w:fill="E1DFDD"/>
    </w:rPr>
  </w:style>
  <w:style w:type="paragraph" w:styleId="ListParagraph">
    <w:name w:val="List Paragraph"/>
    <w:basedOn w:val="Normal"/>
    <w:uiPriority w:val="34"/>
    <w:qFormat/>
    <w:rsid w:val="00B47B14"/>
    <w:pPr>
      <w:ind w:left="720"/>
      <w:contextualSpacing/>
    </w:pPr>
  </w:style>
  <w:style w:type="character" w:customStyle="1" w:styleId="Heading1Char">
    <w:name w:val="Heading 1 Char"/>
    <w:basedOn w:val="DefaultParagraphFont"/>
    <w:link w:val="Heading1"/>
    <w:uiPriority w:val="9"/>
    <w:rsid w:val="003D4CC1"/>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5454135">
      <w:bodyDiv w:val="1"/>
      <w:marLeft w:val="0"/>
      <w:marRight w:val="0"/>
      <w:marTop w:val="0"/>
      <w:marBottom w:val="0"/>
      <w:divBdr>
        <w:top w:val="none" w:sz="0" w:space="0" w:color="auto"/>
        <w:left w:val="none" w:sz="0" w:space="0" w:color="auto"/>
        <w:bottom w:val="none" w:sz="0" w:space="0" w:color="auto"/>
        <w:right w:val="none" w:sz="0" w:space="0" w:color="auto"/>
      </w:divBdr>
    </w:div>
    <w:div w:id="922882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jpg"/><Relationship Id="rId18" Type="http://schemas.openxmlformats.org/officeDocument/2006/relationships/image" Target="media/image9.jpe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12.jpe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microsoft.com/office/2016/09/relationships/commentsIds" Target="commentsIds.xml"/><Relationship Id="rId10" Type="http://schemas.openxmlformats.org/officeDocument/2006/relationships/image" Target="media/image1.jpg"/><Relationship Id="rId19" Type="http://schemas.openxmlformats.org/officeDocument/2006/relationships/image" Target="media/image10.jpe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B8076D-AF2B-46F8-A65F-E1EBAEF860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3541</TotalTime>
  <Pages>33</Pages>
  <Words>14978</Words>
  <Characters>85375</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100153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Ghersi</dc:creator>
  <cp:keywords/>
  <dc:description/>
  <cp:lastModifiedBy>Childs, James</cp:lastModifiedBy>
  <cp:revision>27</cp:revision>
  <dcterms:created xsi:type="dcterms:W3CDTF">2020-01-03T16:20:00Z</dcterms:created>
  <dcterms:modified xsi:type="dcterms:W3CDTF">2020-01-15T22:54:00Z</dcterms:modified>
</cp:coreProperties>
</file>